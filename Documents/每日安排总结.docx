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23976637"/>
        <w:docPartObj>
          <w:docPartGallery w:val="Table of Contents"/>
          <w:docPartUnique/>
        </w:docPartObj>
      </w:sdtPr>
      <w:sdtEndPr>
        <w:rPr>
          <w:b/>
          <w:bCs/>
        </w:rPr>
      </w:sdtEndPr>
      <w:sdtContent>
        <w:p w14:paraId="15183672" w14:textId="77777777" w:rsidR="00BC682E" w:rsidRDefault="00000000">
          <w:pPr>
            <w:pStyle w:val="TOC20"/>
            <w:ind w:firstLine="420"/>
            <w:jc w:val="center"/>
            <w:rPr>
              <w:rFonts w:ascii="宋体" w:eastAsia="宋体" w:hAnsi="宋体"/>
              <w:b/>
              <w:bCs/>
              <w:color w:val="auto"/>
            </w:rPr>
          </w:pPr>
          <w:r>
            <w:rPr>
              <w:rFonts w:ascii="宋体" w:eastAsia="宋体" w:hAnsi="宋体"/>
              <w:b/>
              <w:bCs/>
              <w:color w:val="auto"/>
              <w:lang w:val="zh-CN"/>
            </w:rPr>
            <w:t>目</w:t>
          </w:r>
          <w:r>
            <w:rPr>
              <w:rFonts w:ascii="宋体" w:eastAsia="宋体" w:hAnsi="宋体" w:hint="eastAsia"/>
              <w:b/>
              <w:bCs/>
              <w:color w:val="auto"/>
              <w:lang w:val="zh-CN"/>
            </w:rPr>
            <w:t xml:space="preserve"> </w:t>
          </w:r>
          <w:r>
            <w:rPr>
              <w:rFonts w:ascii="宋体" w:eastAsia="宋体" w:hAnsi="宋体"/>
              <w:b/>
              <w:bCs/>
              <w:color w:val="auto"/>
              <w:lang w:val="zh-CN"/>
            </w:rPr>
            <w:t xml:space="preserve"> 录</w:t>
          </w:r>
        </w:p>
        <w:p w14:paraId="5CED7F51" w14:textId="77777777" w:rsidR="00BC682E" w:rsidRDefault="00000000">
          <w:pPr>
            <w:pStyle w:val="TOC1"/>
            <w:tabs>
              <w:tab w:val="right" w:leader="dot" w:pos="8296"/>
            </w:tabs>
            <w:ind w:firstLine="420"/>
          </w:pPr>
          <w:r>
            <w:fldChar w:fldCharType="begin"/>
          </w:r>
          <w:r>
            <w:instrText xml:space="preserve"> TOC \o "1-3" \h \z \u </w:instrText>
          </w:r>
          <w:r>
            <w:fldChar w:fldCharType="separate"/>
          </w:r>
          <w:hyperlink w:anchor="_Toc140736668" w:history="1">
            <w:r>
              <w:rPr>
                <w:rStyle w:val="aa"/>
              </w:rPr>
              <w:t>6.29</w:t>
            </w:r>
            <w:r>
              <w:tab/>
            </w:r>
            <w:r>
              <w:fldChar w:fldCharType="begin"/>
            </w:r>
            <w:r>
              <w:instrText xml:space="preserve"> PAGEREF _Toc140736668 \h </w:instrText>
            </w:r>
            <w:r>
              <w:fldChar w:fldCharType="separate"/>
            </w:r>
            <w:r>
              <w:t>3</w:t>
            </w:r>
            <w:r>
              <w:fldChar w:fldCharType="end"/>
            </w:r>
          </w:hyperlink>
        </w:p>
        <w:p w14:paraId="1E3A2058" w14:textId="77777777" w:rsidR="00BC682E" w:rsidRDefault="00000000">
          <w:pPr>
            <w:pStyle w:val="TOC1"/>
            <w:tabs>
              <w:tab w:val="right" w:leader="dot" w:pos="8296"/>
            </w:tabs>
            <w:ind w:firstLine="420"/>
          </w:pPr>
          <w:hyperlink w:anchor="_Toc140736669" w:history="1">
            <w:r>
              <w:rPr>
                <w:rStyle w:val="aa"/>
              </w:rPr>
              <w:t>6.30</w:t>
            </w:r>
            <w:r>
              <w:tab/>
            </w:r>
            <w:r>
              <w:fldChar w:fldCharType="begin"/>
            </w:r>
            <w:r>
              <w:instrText xml:space="preserve"> PAGEREF _Toc140736669 \h </w:instrText>
            </w:r>
            <w:r>
              <w:fldChar w:fldCharType="separate"/>
            </w:r>
            <w:r>
              <w:t>3</w:t>
            </w:r>
            <w:r>
              <w:fldChar w:fldCharType="end"/>
            </w:r>
          </w:hyperlink>
        </w:p>
        <w:p w14:paraId="36F7823F" w14:textId="77777777" w:rsidR="00BC682E" w:rsidRDefault="00000000">
          <w:pPr>
            <w:pStyle w:val="TOC1"/>
            <w:tabs>
              <w:tab w:val="right" w:leader="dot" w:pos="8296"/>
            </w:tabs>
            <w:ind w:firstLine="420"/>
          </w:pPr>
          <w:hyperlink w:anchor="_Toc140736670" w:history="1">
            <w:r>
              <w:rPr>
                <w:rStyle w:val="aa"/>
              </w:rPr>
              <w:t>周报（6.29-6.30）</w:t>
            </w:r>
            <w:r>
              <w:tab/>
            </w:r>
            <w:r>
              <w:fldChar w:fldCharType="begin"/>
            </w:r>
            <w:r>
              <w:instrText xml:space="preserve"> PAGEREF _Toc140736670 \h </w:instrText>
            </w:r>
            <w:r>
              <w:fldChar w:fldCharType="separate"/>
            </w:r>
            <w:r>
              <w:t>3</w:t>
            </w:r>
            <w:r>
              <w:fldChar w:fldCharType="end"/>
            </w:r>
          </w:hyperlink>
        </w:p>
        <w:p w14:paraId="504C8028" w14:textId="77777777" w:rsidR="00BC682E" w:rsidRDefault="00000000">
          <w:pPr>
            <w:pStyle w:val="TOC1"/>
            <w:tabs>
              <w:tab w:val="right" w:leader="dot" w:pos="8296"/>
            </w:tabs>
            <w:ind w:firstLine="420"/>
          </w:pPr>
          <w:hyperlink w:anchor="_Toc140736671" w:history="1">
            <w:r>
              <w:rPr>
                <w:rStyle w:val="aa"/>
              </w:rPr>
              <w:t>周报（7.3 -7.7）</w:t>
            </w:r>
            <w:r>
              <w:tab/>
            </w:r>
            <w:r>
              <w:fldChar w:fldCharType="begin"/>
            </w:r>
            <w:r>
              <w:instrText xml:space="preserve"> PAGEREF _Toc140736671 \h </w:instrText>
            </w:r>
            <w:r>
              <w:fldChar w:fldCharType="separate"/>
            </w:r>
            <w:r>
              <w:t>4</w:t>
            </w:r>
            <w:r>
              <w:fldChar w:fldCharType="end"/>
            </w:r>
          </w:hyperlink>
        </w:p>
        <w:p w14:paraId="21DD4D22" w14:textId="77777777" w:rsidR="00BC682E" w:rsidRDefault="00000000">
          <w:pPr>
            <w:pStyle w:val="TOC1"/>
            <w:tabs>
              <w:tab w:val="right" w:leader="dot" w:pos="8296"/>
            </w:tabs>
            <w:ind w:firstLine="420"/>
          </w:pPr>
          <w:hyperlink w:anchor="_Toc140736672" w:history="1">
            <w:r>
              <w:rPr>
                <w:rStyle w:val="aa"/>
              </w:rPr>
              <w:t>工作安排（7.10 – 7.14）</w:t>
            </w:r>
            <w:r>
              <w:tab/>
            </w:r>
            <w:r>
              <w:fldChar w:fldCharType="begin"/>
            </w:r>
            <w:r>
              <w:instrText xml:space="preserve"> PAGEREF _Toc140736672 \h </w:instrText>
            </w:r>
            <w:r>
              <w:fldChar w:fldCharType="separate"/>
            </w:r>
            <w:r>
              <w:t>5</w:t>
            </w:r>
            <w:r>
              <w:fldChar w:fldCharType="end"/>
            </w:r>
          </w:hyperlink>
        </w:p>
        <w:p w14:paraId="41E4D995" w14:textId="77777777" w:rsidR="00BC682E" w:rsidRDefault="00000000">
          <w:pPr>
            <w:pStyle w:val="TOC1"/>
            <w:tabs>
              <w:tab w:val="right" w:leader="dot" w:pos="8296"/>
            </w:tabs>
            <w:ind w:firstLine="420"/>
          </w:pPr>
          <w:hyperlink w:anchor="_Toc140736673" w:history="1">
            <w:r>
              <w:rPr>
                <w:rStyle w:val="aa"/>
              </w:rPr>
              <w:t>7.10</w:t>
            </w:r>
            <w:r>
              <w:tab/>
            </w:r>
            <w:r>
              <w:fldChar w:fldCharType="begin"/>
            </w:r>
            <w:r>
              <w:instrText xml:space="preserve"> PAGEREF _Toc140736673 \h </w:instrText>
            </w:r>
            <w:r>
              <w:fldChar w:fldCharType="separate"/>
            </w:r>
            <w:r>
              <w:t>6</w:t>
            </w:r>
            <w:r>
              <w:fldChar w:fldCharType="end"/>
            </w:r>
          </w:hyperlink>
        </w:p>
        <w:p w14:paraId="037C06DE" w14:textId="77777777" w:rsidR="00BC682E" w:rsidRDefault="00000000">
          <w:pPr>
            <w:pStyle w:val="TOC2"/>
            <w:tabs>
              <w:tab w:val="right" w:leader="dot" w:pos="8296"/>
            </w:tabs>
            <w:ind w:firstLine="420"/>
          </w:pPr>
          <w:hyperlink w:anchor="_Toc140736674" w:history="1">
            <w:r>
              <w:rPr>
                <w:rStyle w:val="aa"/>
              </w:rPr>
              <w:t>1. 对涂胶工艺轨道算法进行改进</w:t>
            </w:r>
            <w:r>
              <w:tab/>
            </w:r>
            <w:r>
              <w:fldChar w:fldCharType="begin"/>
            </w:r>
            <w:r>
              <w:instrText xml:space="preserve"> PAGEREF _Toc140736674 \h </w:instrText>
            </w:r>
            <w:r>
              <w:fldChar w:fldCharType="separate"/>
            </w:r>
            <w:r>
              <w:t>6</w:t>
            </w:r>
            <w:r>
              <w:fldChar w:fldCharType="end"/>
            </w:r>
          </w:hyperlink>
        </w:p>
        <w:p w14:paraId="48202F0A" w14:textId="77777777" w:rsidR="00BC682E" w:rsidRDefault="00000000">
          <w:pPr>
            <w:pStyle w:val="TOC2"/>
            <w:tabs>
              <w:tab w:val="right" w:leader="dot" w:pos="8296"/>
            </w:tabs>
            <w:ind w:firstLine="420"/>
          </w:pPr>
          <w:hyperlink w:anchor="_Toc140736675" w:history="1">
            <w:r>
              <w:rPr>
                <w:rStyle w:val="aa"/>
              </w:rPr>
              <w:t>2. 细看open3D文档（未看完）</w:t>
            </w:r>
            <w:r>
              <w:tab/>
            </w:r>
            <w:r>
              <w:fldChar w:fldCharType="begin"/>
            </w:r>
            <w:r>
              <w:instrText xml:space="preserve"> PAGEREF _Toc140736675 \h </w:instrText>
            </w:r>
            <w:r>
              <w:fldChar w:fldCharType="separate"/>
            </w:r>
            <w:r>
              <w:t>6</w:t>
            </w:r>
            <w:r>
              <w:fldChar w:fldCharType="end"/>
            </w:r>
          </w:hyperlink>
        </w:p>
        <w:p w14:paraId="15B97BE9" w14:textId="77777777" w:rsidR="00BC682E" w:rsidRDefault="00000000">
          <w:pPr>
            <w:pStyle w:val="TOC1"/>
            <w:tabs>
              <w:tab w:val="right" w:leader="dot" w:pos="8296"/>
            </w:tabs>
            <w:ind w:firstLine="420"/>
          </w:pPr>
          <w:hyperlink w:anchor="_Toc140736676" w:history="1">
            <w:r>
              <w:rPr>
                <w:rStyle w:val="aa"/>
              </w:rPr>
              <w:t>7.11</w:t>
            </w:r>
            <w:r>
              <w:tab/>
            </w:r>
            <w:r>
              <w:fldChar w:fldCharType="begin"/>
            </w:r>
            <w:r>
              <w:instrText xml:space="preserve"> PAGEREF _Toc140736676 \h </w:instrText>
            </w:r>
            <w:r>
              <w:fldChar w:fldCharType="separate"/>
            </w:r>
            <w:r>
              <w:t>7</w:t>
            </w:r>
            <w:r>
              <w:fldChar w:fldCharType="end"/>
            </w:r>
          </w:hyperlink>
        </w:p>
        <w:p w14:paraId="07D354FE" w14:textId="77777777" w:rsidR="00BC682E" w:rsidRDefault="00000000">
          <w:pPr>
            <w:pStyle w:val="TOC2"/>
            <w:tabs>
              <w:tab w:val="right" w:leader="dot" w:pos="8296"/>
            </w:tabs>
            <w:ind w:firstLine="420"/>
          </w:pPr>
          <w:hyperlink w:anchor="_Toc140736677" w:history="1">
            <w:r>
              <w:rPr>
                <w:rStyle w:val="aa"/>
              </w:rPr>
              <w:t>1. 了解工程技术线</w:t>
            </w:r>
            <w:r>
              <w:tab/>
            </w:r>
            <w:r>
              <w:fldChar w:fldCharType="begin"/>
            </w:r>
            <w:r>
              <w:instrText xml:space="preserve"> PAGEREF _Toc140736677 \h </w:instrText>
            </w:r>
            <w:r>
              <w:fldChar w:fldCharType="separate"/>
            </w:r>
            <w:r>
              <w:t>7</w:t>
            </w:r>
            <w:r>
              <w:fldChar w:fldCharType="end"/>
            </w:r>
          </w:hyperlink>
        </w:p>
        <w:p w14:paraId="5170425B" w14:textId="77777777" w:rsidR="00BC682E" w:rsidRDefault="00000000">
          <w:pPr>
            <w:pStyle w:val="TOC1"/>
            <w:tabs>
              <w:tab w:val="right" w:leader="dot" w:pos="8296"/>
            </w:tabs>
            <w:ind w:firstLine="420"/>
          </w:pPr>
          <w:hyperlink w:anchor="_Toc140736678" w:history="1">
            <w:r>
              <w:rPr>
                <w:rStyle w:val="aa"/>
              </w:rPr>
              <w:t>7.12</w:t>
            </w:r>
            <w:r>
              <w:tab/>
            </w:r>
            <w:r>
              <w:fldChar w:fldCharType="begin"/>
            </w:r>
            <w:r>
              <w:instrText xml:space="preserve"> PAGEREF _Toc140736678 \h </w:instrText>
            </w:r>
            <w:r>
              <w:fldChar w:fldCharType="separate"/>
            </w:r>
            <w:r>
              <w:t>7</w:t>
            </w:r>
            <w:r>
              <w:fldChar w:fldCharType="end"/>
            </w:r>
          </w:hyperlink>
        </w:p>
        <w:p w14:paraId="5AAE6BBB" w14:textId="77777777" w:rsidR="00BC682E" w:rsidRDefault="00000000">
          <w:pPr>
            <w:pStyle w:val="TOC1"/>
            <w:tabs>
              <w:tab w:val="right" w:leader="dot" w:pos="8296"/>
            </w:tabs>
            <w:ind w:firstLine="420"/>
          </w:pPr>
          <w:hyperlink w:anchor="_Toc140736679" w:history="1">
            <w:r>
              <w:rPr>
                <w:rStyle w:val="aa"/>
              </w:rPr>
              <w:t>7.13</w:t>
            </w:r>
            <w:r>
              <w:tab/>
            </w:r>
            <w:r>
              <w:fldChar w:fldCharType="begin"/>
            </w:r>
            <w:r>
              <w:instrText xml:space="preserve"> PAGEREF _Toc140736679 \h </w:instrText>
            </w:r>
            <w:r>
              <w:fldChar w:fldCharType="separate"/>
            </w:r>
            <w:r>
              <w:t>7</w:t>
            </w:r>
            <w:r>
              <w:fldChar w:fldCharType="end"/>
            </w:r>
          </w:hyperlink>
        </w:p>
        <w:p w14:paraId="7067DA7E" w14:textId="77777777" w:rsidR="00BC682E" w:rsidRDefault="00000000">
          <w:pPr>
            <w:pStyle w:val="TOC2"/>
            <w:tabs>
              <w:tab w:val="right" w:leader="dot" w:pos="8296"/>
            </w:tabs>
            <w:ind w:firstLine="420"/>
          </w:pPr>
          <w:hyperlink w:anchor="_Toc140736680" w:history="1">
            <w:r>
              <w:rPr>
                <w:rStyle w:val="aa"/>
              </w:rPr>
              <w:t>1 （环境配置）工作&amp;问题记录</w:t>
            </w:r>
            <w:r>
              <w:tab/>
            </w:r>
            <w:r>
              <w:fldChar w:fldCharType="begin"/>
            </w:r>
            <w:r>
              <w:instrText xml:space="preserve"> PAGEREF _Toc140736680 \h </w:instrText>
            </w:r>
            <w:r>
              <w:fldChar w:fldCharType="separate"/>
            </w:r>
            <w:r>
              <w:t>7</w:t>
            </w:r>
            <w:r>
              <w:fldChar w:fldCharType="end"/>
            </w:r>
          </w:hyperlink>
        </w:p>
        <w:p w14:paraId="5B3613C0" w14:textId="77777777" w:rsidR="00BC682E" w:rsidRDefault="00000000">
          <w:pPr>
            <w:pStyle w:val="TOC3"/>
            <w:tabs>
              <w:tab w:val="right" w:leader="dot" w:pos="8296"/>
            </w:tabs>
            <w:ind w:firstLine="420"/>
          </w:pPr>
          <w:hyperlink w:anchor="_Toc140736681" w:history="1">
            <w:r>
              <w:rPr>
                <w:rStyle w:val="aa"/>
              </w:rPr>
              <w:t>1.1 Windows+vscode+pcl</w:t>
            </w:r>
            <w:r>
              <w:tab/>
            </w:r>
            <w:r>
              <w:fldChar w:fldCharType="begin"/>
            </w:r>
            <w:r>
              <w:instrText xml:space="preserve"> PAGEREF _Toc140736681 \h </w:instrText>
            </w:r>
            <w:r>
              <w:fldChar w:fldCharType="separate"/>
            </w:r>
            <w:r>
              <w:t>7</w:t>
            </w:r>
            <w:r>
              <w:fldChar w:fldCharType="end"/>
            </w:r>
          </w:hyperlink>
        </w:p>
        <w:p w14:paraId="44A08FE1" w14:textId="77777777" w:rsidR="00BC682E" w:rsidRDefault="00000000">
          <w:pPr>
            <w:pStyle w:val="TOC3"/>
            <w:tabs>
              <w:tab w:val="right" w:leader="dot" w:pos="8296"/>
            </w:tabs>
            <w:ind w:firstLine="420"/>
          </w:pPr>
          <w:hyperlink w:anchor="_Toc140736682" w:history="1">
            <w:r>
              <w:rPr>
                <w:rStyle w:val="aa"/>
              </w:rPr>
              <w:t>1.2 Ubuntu+PCL安装问题</w:t>
            </w:r>
            <w:r>
              <w:tab/>
            </w:r>
            <w:r>
              <w:fldChar w:fldCharType="begin"/>
            </w:r>
            <w:r>
              <w:instrText xml:space="preserve"> PAGEREF _Toc140736682 \h </w:instrText>
            </w:r>
            <w:r>
              <w:fldChar w:fldCharType="separate"/>
            </w:r>
            <w:r>
              <w:t>9</w:t>
            </w:r>
            <w:r>
              <w:fldChar w:fldCharType="end"/>
            </w:r>
          </w:hyperlink>
        </w:p>
        <w:p w14:paraId="5EBC907D" w14:textId="77777777" w:rsidR="00BC682E" w:rsidRDefault="00000000">
          <w:pPr>
            <w:pStyle w:val="TOC1"/>
            <w:tabs>
              <w:tab w:val="right" w:leader="dot" w:pos="8296"/>
            </w:tabs>
            <w:ind w:firstLine="420"/>
          </w:pPr>
          <w:hyperlink w:anchor="_Toc140736683" w:history="1">
            <w:r>
              <w:rPr>
                <w:rStyle w:val="aa"/>
              </w:rPr>
              <w:t>7.14</w:t>
            </w:r>
            <w:r>
              <w:tab/>
            </w:r>
            <w:r>
              <w:fldChar w:fldCharType="begin"/>
            </w:r>
            <w:r>
              <w:instrText xml:space="preserve"> PAGEREF _Toc140736683 \h </w:instrText>
            </w:r>
            <w:r>
              <w:fldChar w:fldCharType="separate"/>
            </w:r>
            <w:r>
              <w:t>10</w:t>
            </w:r>
            <w:r>
              <w:fldChar w:fldCharType="end"/>
            </w:r>
          </w:hyperlink>
        </w:p>
        <w:p w14:paraId="02FFFEE1" w14:textId="77777777" w:rsidR="00BC682E" w:rsidRDefault="00000000">
          <w:pPr>
            <w:pStyle w:val="TOC2"/>
            <w:tabs>
              <w:tab w:val="right" w:leader="dot" w:pos="8296"/>
            </w:tabs>
            <w:ind w:firstLine="420"/>
          </w:pPr>
          <w:hyperlink w:anchor="_Toc140736684" w:history="1">
            <w:r>
              <w:rPr>
                <w:rStyle w:val="aa"/>
              </w:rPr>
              <w:t>1. 环境配置</w:t>
            </w:r>
            <w:r>
              <w:tab/>
            </w:r>
            <w:r>
              <w:fldChar w:fldCharType="begin"/>
            </w:r>
            <w:r>
              <w:instrText xml:space="preserve"> PAGEREF _Toc140736684 \h </w:instrText>
            </w:r>
            <w:r>
              <w:fldChar w:fldCharType="separate"/>
            </w:r>
            <w:r>
              <w:t>10</w:t>
            </w:r>
            <w:r>
              <w:fldChar w:fldCharType="end"/>
            </w:r>
          </w:hyperlink>
        </w:p>
        <w:p w14:paraId="31E1ADB2" w14:textId="77777777" w:rsidR="00BC682E" w:rsidRDefault="00000000">
          <w:pPr>
            <w:pStyle w:val="TOC3"/>
            <w:tabs>
              <w:tab w:val="right" w:leader="dot" w:pos="8296"/>
            </w:tabs>
            <w:ind w:firstLine="420"/>
          </w:pPr>
          <w:hyperlink w:anchor="_Toc140736685" w:history="1">
            <w:r>
              <w:rPr>
                <w:rStyle w:val="aa"/>
              </w:rPr>
              <w:t>1.1惨败案例 – windows+vscode+PCL</w:t>
            </w:r>
            <w:r>
              <w:tab/>
            </w:r>
            <w:r>
              <w:fldChar w:fldCharType="begin"/>
            </w:r>
            <w:r>
              <w:instrText xml:space="preserve"> PAGEREF _Toc140736685 \h </w:instrText>
            </w:r>
            <w:r>
              <w:fldChar w:fldCharType="separate"/>
            </w:r>
            <w:r>
              <w:t>10</w:t>
            </w:r>
            <w:r>
              <w:fldChar w:fldCharType="end"/>
            </w:r>
          </w:hyperlink>
        </w:p>
        <w:p w14:paraId="39D142BC" w14:textId="77777777" w:rsidR="00BC682E" w:rsidRDefault="00000000">
          <w:pPr>
            <w:pStyle w:val="TOC3"/>
            <w:tabs>
              <w:tab w:val="right" w:leader="dot" w:pos="8296"/>
            </w:tabs>
            <w:ind w:firstLine="420"/>
          </w:pPr>
          <w:hyperlink w:anchor="_Toc140736686" w:history="1">
            <w:r>
              <w:rPr>
                <w:rStyle w:val="aa"/>
              </w:rPr>
              <w:t>1.2 Ubuntu安装/远程图形化界面</w:t>
            </w:r>
            <w:r>
              <w:tab/>
            </w:r>
            <w:r>
              <w:fldChar w:fldCharType="begin"/>
            </w:r>
            <w:r>
              <w:instrText xml:space="preserve"> PAGEREF _Toc140736686 \h </w:instrText>
            </w:r>
            <w:r>
              <w:fldChar w:fldCharType="separate"/>
            </w:r>
            <w:r>
              <w:t>10</w:t>
            </w:r>
            <w:r>
              <w:fldChar w:fldCharType="end"/>
            </w:r>
          </w:hyperlink>
        </w:p>
        <w:p w14:paraId="2BF9F233" w14:textId="77777777" w:rsidR="00BC682E" w:rsidRDefault="00000000">
          <w:pPr>
            <w:pStyle w:val="TOC2"/>
            <w:tabs>
              <w:tab w:val="right" w:leader="dot" w:pos="8296"/>
            </w:tabs>
            <w:ind w:firstLine="420"/>
          </w:pPr>
          <w:hyperlink w:anchor="_Toc140736687" w:history="1">
            <w:r>
              <w:rPr>
                <w:rStyle w:val="aa"/>
              </w:rPr>
              <w:t>2. 论文-基于3D机器视觉的工业机器人跟踪涂胶系统</w:t>
            </w:r>
            <w:r>
              <w:tab/>
            </w:r>
            <w:r>
              <w:fldChar w:fldCharType="begin"/>
            </w:r>
            <w:r>
              <w:instrText xml:space="preserve"> PAGEREF _Toc140736687 \h </w:instrText>
            </w:r>
            <w:r>
              <w:fldChar w:fldCharType="separate"/>
            </w:r>
            <w:r>
              <w:t>12</w:t>
            </w:r>
            <w:r>
              <w:fldChar w:fldCharType="end"/>
            </w:r>
          </w:hyperlink>
        </w:p>
        <w:p w14:paraId="2ECD6871" w14:textId="77777777" w:rsidR="00BC682E" w:rsidRDefault="00000000">
          <w:pPr>
            <w:pStyle w:val="TOC3"/>
            <w:tabs>
              <w:tab w:val="right" w:leader="dot" w:pos="8296"/>
            </w:tabs>
            <w:ind w:firstLine="420"/>
          </w:pPr>
          <w:hyperlink w:anchor="_Toc140736688" w:history="1">
            <w:r>
              <w:rPr>
                <w:rStyle w:val="aa"/>
              </w:rPr>
              <w:t>1.1 *了解 – 绪论部分相关文献：</w:t>
            </w:r>
            <w:r>
              <w:tab/>
            </w:r>
            <w:r>
              <w:fldChar w:fldCharType="begin"/>
            </w:r>
            <w:r>
              <w:instrText xml:space="preserve"> PAGEREF _Toc140736688 \h </w:instrText>
            </w:r>
            <w:r>
              <w:fldChar w:fldCharType="separate"/>
            </w:r>
            <w:r>
              <w:t>12</w:t>
            </w:r>
            <w:r>
              <w:fldChar w:fldCharType="end"/>
            </w:r>
          </w:hyperlink>
        </w:p>
        <w:p w14:paraId="192C8FB2" w14:textId="77777777" w:rsidR="00BC682E" w:rsidRDefault="00000000">
          <w:pPr>
            <w:pStyle w:val="TOC2"/>
            <w:tabs>
              <w:tab w:val="right" w:leader="dot" w:pos="8296"/>
            </w:tabs>
            <w:ind w:firstLine="420"/>
          </w:pPr>
          <w:hyperlink w:anchor="_Toc140736689" w:history="1">
            <w:r>
              <w:rPr>
                <w:rStyle w:val="aa"/>
              </w:rPr>
              <w:t>小结</w:t>
            </w:r>
            <w:r>
              <w:tab/>
            </w:r>
            <w:r>
              <w:fldChar w:fldCharType="begin"/>
            </w:r>
            <w:r>
              <w:instrText xml:space="preserve"> PAGEREF _Toc140736689 \h </w:instrText>
            </w:r>
            <w:r>
              <w:fldChar w:fldCharType="separate"/>
            </w:r>
            <w:r>
              <w:t>12</w:t>
            </w:r>
            <w:r>
              <w:fldChar w:fldCharType="end"/>
            </w:r>
          </w:hyperlink>
        </w:p>
        <w:p w14:paraId="5D914E91" w14:textId="77777777" w:rsidR="00BC682E" w:rsidRDefault="00000000">
          <w:pPr>
            <w:pStyle w:val="TOC1"/>
            <w:tabs>
              <w:tab w:val="right" w:leader="dot" w:pos="8296"/>
            </w:tabs>
            <w:ind w:firstLine="420"/>
          </w:pPr>
          <w:hyperlink w:anchor="_Toc140736690" w:history="1">
            <w:r>
              <w:rPr>
                <w:rStyle w:val="aa"/>
              </w:rPr>
              <w:t>周报（7.10-7.14）</w:t>
            </w:r>
            <w:r>
              <w:tab/>
            </w:r>
            <w:r>
              <w:fldChar w:fldCharType="begin"/>
            </w:r>
            <w:r>
              <w:instrText xml:space="preserve"> PAGEREF _Toc140736690 \h </w:instrText>
            </w:r>
            <w:r>
              <w:fldChar w:fldCharType="separate"/>
            </w:r>
            <w:r>
              <w:t>13</w:t>
            </w:r>
            <w:r>
              <w:fldChar w:fldCharType="end"/>
            </w:r>
          </w:hyperlink>
        </w:p>
        <w:p w14:paraId="2A8005A4" w14:textId="77777777" w:rsidR="00BC682E" w:rsidRDefault="00000000">
          <w:pPr>
            <w:pStyle w:val="TOC1"/>
            <w:tabs>
              <w:tab w:val="right" w:leader="dot" w:pos="8296"/>
            </w:tabs>
            <w:ind w:firstLine="420"/>
          </w:pPr>
          <w:hyperlink w:anchor="_Toc140736691" w:history="1">
            <w:r>
              <w:rPr>
                <w:rStyle w:val="aa"/>
              </w:rPr>
              <w:t>工作安排（7.17-7.21）</w:t>
            </w:r>
            <w:r>
              <w:tab/>
            </w:r>
            <w:r>
              <w:fldChar w:fldCharType="begin"/>
            </w:r>
            <w:r>
              <w:instrText xml:space="preserve"> PAGEREF _Toc140736691 \h </w:instrText>
            </w:r>
            <w:r>
              <w:fldChar w:fldCharType="separate"/>
            </w:r>
            <w:r>
              <w:t>14</w:t>
            </w:r>
            <w:r>
              <w:fldChar w:fldCharType="end"/>
            </w:r>
          </w:hyperlink>
        </w:p>
        <w:p w14:paraId="0C652CD0" w14:textId="77777777" w:rsidR="00BC682E" w:rsidRDefault="00000000">
          <w:pPr>
            <w:pStyle w:val="TOC1"/>
            <w:tabs>
              <w:tab w:val="right" w:leader="dot" w:pos="8296"/>
            </w:tabs>
            <w:ind w:firstLine="420"/>
          </w:pPr>
          <w:hyperlink w:anchor="_Toc140736692" w:history="1">
            <w:r>
              <w:rPr>
                <w:rStyle w:val="aa"/>
              </w:rPr>
              <w:t>7.17</w:t>
            </w:r>
            <w:r>
              <w:tab/>
            </w:r>
            <w:r>
              <w:fldChar w:fldCharType="begin"/>
            </w:r>
            <w:r>
              <w:instrText xml:space="preserve"> PAGEREF _Toc140736692 \h </w:instrText>
            </w:r>
            <w:r>
              <w:fldChar w:fldCharType="separate"/>
            </w:r>
            <w:r>
              <w:t>14</w:t>
            </w:r>
            <w:r>
              <w:fldChar w:fldCharType="end"/>
            </w:r>
          </w:hyperlink>
        </w:p>
        <w:p w14:paraId="2074DEF0" w14:textId="77777777" w:rsidR="00BC682E" w:rsidRDefault="00000000">
          <w:pPr>
            <w:pStyle w:val="TOC2"/>
            <w:tabs>
              <w:tab w:val="right" w:leader="dot" w:pos="8296"/>
            </w:tabs>
            <w:ind w:firstLine="420"/>
          </w:pPr>
          <w:hyperlink w:anchor="_Toc140736693" w:history="1">
            <w:r>
              <w:rPr>
                <w:rStyle w:val="aa"/>
              </w:rPr>
              <w:t>1.通过sdk方式获取海康相机数据</w:t>
            </w:r>
            <w:r>
              <w:tab/>
            </w:r>
            <w:r>
              <w:fldChar w:fldCharType="begin"/>
            </w:r>
            <w:r>
              <w:instrText xml:space="preserve"> PAGEREF _Toc140736693 \h </w:instrText>
            </w:r>
            <w:r>
              <w:fldChar w:fldCharType="separate"/>
            </w:r>
            <w:r>
              <w:t>14</w:t>
            </w:r>
            <w:r>
              <w:fldChar w:fldCharType="end"/>
            </w:r>
          </w:hyperlink>
        </w:p>
        <w:p w14:paraId="3E995995" w14:textId="77777777" w:rsidR="00BC682E" w:rsidRDefault="00000000">
          <w:pPr>
            <w:pStyle w:val="TOC2"/>
            <w:tabs>
              <w:tab w:val="right" w:leader="dot" w:pos="8296"/>
            </w:tabs>
            <w:ind w:firstLine="420"/>
          </w:pPr>
          <w:hyperlink w:anchor="_Toc140736694" w:history="1">
            <w:r>
              <w:rPr>
                <w:rStyle w:val="aa"/>
              </w:rPr>
              <w:t>2.  环境配置（ubuntu+vscode  windows+vs）PCL</w:t>
            </w:r>
            <w:r>
              <w:tab/>
            </w:r>
            <w:r>
              <w:fldChar w:fldCharType="begin"/>
            </w:r>
            <w:r>
              <w:instrText xml:space="preserve"> PAGEREF _Toc140736694 \h </w:instrText>
            </w:r>
            <w:r>
              <w:fldChar w:fldCharType="separate"/>
            </w:r>
            <w:r>
              <w:t>14</w:t>
            </w:r>
            <w:r>
              <w:fldChar w:fldCharType="end"/>
            </w:r>
          </w:hyperlink>
        </w:p>
        <w:p w14:paraId="1C0E6C0B" w14:textId="77777777" w:rsidR="00BC682E" w:rsidRDefault="00000000">
          <w:pPr>
            <w:pStyle w:val="TOC3"/>
            <w:tabs>
              <w:tab w:val="right" w:leader="dot" w:pos="8296"/>
            </w:tabs>
            <w:ind w:firstLine="420"/>
          </w:pPr>
          <w:hyperlink w:anchor="_Toc140736695" w:history="1">
            <w:r>
              <w:rPr>
                <w:rStyle w:val="aa"/>
              </w:rPr>
              <w:t>2.1 cmake安装</w:t>
            </w:r>
            <w:r>
              <w:tab/>
            </w:r>
            <w:r>
              <w:fldChar w:fldCharType="begin"/>
            </w:r>
            <w:r>
              <w:instrText xml:space="preserve"> PAGEREF _Toc140736695 \h </w:instrText>
            </w:r>
            <w:r>
              <w:fldChar w:fldCharType="separate"/>
            </w:r>
            <w:r>
              <w:t>14</w:t>
            </w:r>
            <w:r>
              <w:fldChar w:fldCharType="end"/>
            </w:r>
          </w:hyperlink>
        </w:p>
        <w:p w14:paraId="70539D56" w14:textId="77777777" w:rsidR="00BC682E" w:rsidRDefault="00000000">
          <w:pPr>
            <w:pStyle w:val="TOC3"/>
            <w:tabs>
              <w:tab w:val="right" w:leader="dot" w:pos="8296"/>
            </w:tabs>
            <w:ind w:firstLine="420"/>
          </w:pPr>
          <w:hyperlink w:anchor="_Toc140736696" w:history="1">
            <w:r>
              <w:rPr>
                <w:rStyle w:val="aa"/>
              </w:rPr>
              <w:t>2.2 vscode部署pcl（ubuntu-cmake）</w:t>
            </w:r>
            <w:r>
              <w:tab/>
            </w:r>
            <w:r>
              <w:fldChar w:fldCharType="begin"/>
            </w:r>
            <w:r>
              <w:instrText xml:space="preserve"> PAGEREF _Toc140736696 \h </w:instrText>
            </w:r>
            <w:r>
              <w:fldChar w:fldCharType="separate"/>
            </w:r>
            <w:r>
              <w:t>14</w:t>
            </w:r>
            <w:r>
              <w:fldChar w:fldCharType="end"/>
            </w:r>
          </w:hyperlink>
        </w:p>
        <w:p w14:paraId="52C7E70D" w14:textId="77777777" w:rsidR="00BC682E" w:rsidRDefault="00000000">
          <w:pPr>
            <w:pStyle w:val="TOC3"/>
            <w:tabs>
              <w:tab w:val="right" w:leader="dot" w:pos="8296"/>
            </w:tabs>
            <w:ind w:firstLine="420"/>
          </w:pPr>
          <w:hyperlink w:anchor="_Toc140736697" w:history="1">
            <w:r>
              <w:rPr>
                <w:rStyle w:val="aa"/>
              </w:rPr>
              <w:t>2.3 windows+vs+PCL</w:t>
            </w:r>
            <w:r>
              <w:tab/>
            </w:r>
            <w:r>
              <w:fldChar w:fldCharType="begin"/>
            </w:r>
            <w:r>
              <w:instrText xml:space="preserve"> PAGEREF _Toc140736697 \h </w:instrText>
            </w:r>
            <w:r>
              <w:fldChar w:fldCharType="separate"/>
            </w:r>
            <w:r>
              <w:t>15</w:t>
            </w:r>
            <w:r>
              <w:fldChar w:fldCharType="end"/>
            </w:r>
          </w:hyperlink>
        </w:p>
        <w:p w14:paraId="59F7AC79" w14:textId="77777777" w:rsidR="00BC682E" w:rsidRDefault="00000000">
          <w:pPr>
            <w:pStyle w:val="TOC1"/>
            <w:tabs>
              <w:tab w:val="right" w:leader="dot" w:pos="8296"/>
            </w:tabs>
            <w:ind w:firstLine="420"/>
          </w:pPr>
          <w:hyperlink w:anchor="_Toc140736698" w:history="1">
            <w:r>
              <w:rPr>
                <w:rStyle w:val="aa"/>
              </w:rPr>
              <w:t>7.18</w:t>
            </w:r>
            <w:r>
              <w:tab/>
            </w:r>
            <w:r>
              <w:fldChar w:fldCharType="begin"/>
            </w:r>
            <w:r>
              <w:instrText xml:space="preserve"> PAGEREF _Toc140736698 \h </w:instrText>
            </w:r>
            <w:r>
              <w:fldChar w:fldCharType="separate"/>
            </w:r>
            <w:r>
              <w:t>15</w:t>
            </w:r>
            <w:r>
              <w:fldChar w:fldCharType="end"/>
            </w:r>
          </w:hyperlink>
        </w:p>
        <w:p w14:paraId="0DA07421" w14:textId="77777777" w:rsidR="00BC682E" w:rsidRDefault="00000000">
          <w:pPr>
            <w:pStyle w:val="TOC2"/>
            <w:tabs>
              <w:tab w:val="right" w:leader="dot" w:pos="8296"/>
            </w:tabs>
            <w:ind w:firstLine="420"/>
          </w:pPr>
          <w:hyperlink w:anchor="_Toc140736699" w:history="1">
            <w:r>
              <w:rPr>
                <w:rStyle w:val="aa"/>
              </w:rPr>
              <w:t>1. 基于线激光的水轮机机器人测...标定与焊点加工区域特征提取</w:t>
            </w:r>
            <w:r>
              <w:tab/>
            </w:r>
            <w:r>
              <w:fldChar w:fldCharType="begin"/>
            </w:r>
            <w:r>
              <w:instrText xml:space="preserve"> PAGEREF _Toc140736699 \h </w:instrText>
            </w:r>
            <w:r>
              <w:fldChar w:fldCharType="separate"/>
            </w:r>
            <w:r>
              <w:t>15</w:t>
            </w:r>
            <w:r>
              <w:fldChar w:fldCharType="end"/>
            </w:r>
          </w:hyperlink>
        </w:p>
        <w:p w14:paraId="5F93C51E" w14:textId="77777777" w:rsidR="00BC682E" w:rsidRDefault="00000000">
          <w:pPr>
            <w:pStyle w:val="TOC3"/>
            <w:tabs>
              <w:tab w:val="right" w:leader="dot" w:pos="8296"/>
            </w:tabs>
            <w:ind w:firstLine="420"/>
          </w:pPr>
          <w:hyperlink w:anchor="_Toc140736700" w:history="1">
            <w:r>
              <w:rPr>
                <w:rStyle w:val="aa"/>
              </w:rPr>
              <w:t>1.1 *手眼标定  --- 相关文章</w:t>
            </w:r>
            <w:r>
              <w:tab/>
            </w:r>
            <w:r>
              <w:fldChar w:fldCharType="begin"/>
            </w:r>
            <w:r>
              <w:instrText xml:space="preserve"> PAGEREF _Toc140736700 \h </w:instrText>
            </w:r>
            <w:r>
              <w:fldChar w:fldCharType="separate"/>
            </w:r>
            <w:r>
              <w:t>16</w:t>
            </w:r>
            <w:r>
              <w:fldChar w:fldCharType="end"/>
            </w:r>
          </w:hyperlink>
        </w:p>
        <w:p w14:paraId="42FDF367" w14:textId="77777777" w:rsidR="00BC682E" w:rsidRDefault="00000000">
          <w:pPr>
            <w:pStyle w:val="TOC3"/>
            <w:tabs>
              <w:tab w:val="right" w:leader="dot" w:pos="8296"/>
            </w:tabs>
            <w:ind w:firstLine="420"/>
          </w:pPr>
          <w:hyperlink w:anchor="_Toc140736701" w:history="1">
            <w:r>
              <w:rPr>
                <w:rStyle w:val="aa"/>
              </w:rPr>
              <w:t>1.2 *点云处理</w:t>
            </w:r>
            <w:r>
              <w:tab/>
            </w:r>
            <w:r>
              <w:fldChar w:fldCharType="begin"/>
            </w:r>
            <w:r>
              <w:instrText xml:space="preserve"> PAGEREF _Toc140736701 \h </w:instrText>
            </w:r>
            <w:r>
              <w:fldChar w:fldCharType="separate"/>
            </w:r>
            <w:r>
              <w:t>16</w:t>
            </w:r>
            <w:r>
              <w:fldChar w:fldCharType="end"/>
            </w:r>
          </w:hyperlink>
        </w:p>
        <w:p w14:paraId="236F98A7" w14:textId="77777777" w:rsidR="00BC682E" w:rsidRDefault="00000000">
          <w:pPr>
            <w:pStyle w:val="TOC1"/>
            <w:tabs>
              <w:tab w:val="right" w:leader="dot" w:pos="8296"/>
            </w:tabs>
            <w:ind w:firstLine="420"/>
          </w:pPr>
          <w:hyperlink w:anchor="_Toc140736702" w:history="1">
            <w:r>
              <w:rPr>
                <w:rStyle w:val="aa"/>
              </w:rPr>
              <w:t>7.19</w:t>
            </w:r>
            <w:r>
              <w:tab/>
            </w:r>
            <w:r>
              <w:fldChar w:fldCharType="begin"/>
            </w:r>
            <w:r>
              <w:instrText xml:space="preserve"> PAGEREF _Toc140736702 \h </w:instrText>
            </w:r>
            <w:r>
              <w:fldChar w:fldCharType="separate"/>
            </w:r>
            <w:r>
              <w:t>16</w:t>
            </w:r>
            <w:r>
              <w:fldChar w:fldCharType="end"/>
            </w:r>
          </w:hyperlink>
        </w:p>
        <w:p w14:paraId="0B3FF72B" w14:textId="77777777" w:rsidR="00BC682E" w:rsidRDefault="00000000">
          <w:pPr>
            <w:pStyle w:val="TOC2"/>
            <w:tabs>
              <w:tab w:val="right" w:leader="dot" w:pos="8296"/>
            </w:tabs>
            <w:ind w:firstLine="420"/>
          </w:pPr>
          <w:hyperlink w:anchor="_Toc140736703" w:history="1">
            <w:r>
              <w:rPr>
                <w:rStyle w:val="aa"/>
              </w:rPr>
              <w:t>1. *点云处理 – 昨天论文</w:t>
            </w:r>
            <w:r>
              <w:tab/>
            </w:r>
            <w:r>
              <w:fldChar w:fldCharType="begin"/>
            </w:r>
            <w:r>
              <w:instrText xml:space="preserve"> PAGEREF _Toc140736703 \h </w:instrText>
            </w:r>
            <w:r>
              <w:fldChar w:fldCharType="separate"/>
            </w:r>
            <w:r>
              <w:t>17</w:t>
            </w:r>
            <w:r>
              <w:fldChar w:fldCharType="end"/>
            </w:r>
          </w:hyperlink>
        </w:p>
        <w:p w14:paraId="2FF9DE73" w14:textId="77777777" w:rsidR="00BC682E" w:rsidRDefault="00000000">
          <w:pPr>
            <w:pStyle w:val="TOC2"/>
            <w:tabs>
              <w:tab w:val="right" w:leader="dot" w:pos="8296"/>
            </w:tabs>
            <w:ind w:firstLine="420"/>
          </w:pPr>
          <w:hyperlink w:anchor="_Toc140736704" w:history="1">
            <w:r>
              <w:rPr>
                <w:rStyle w:val="aa"/>
              </w:rPr>
              <w:t>2. C++ &amp; PCL学习</w:t>
            </w:r>
            <w:r>
              <w:tab/>
            </w:r>
            <w:r>
              <w:fldChar w:fldCharType="begin"/>
            </w:r>
            <w:r>
              <w:instrText xml:space="preserve"> PAGEREF _Toc140736704 \h </w:instrText>
            </w:r>
            <w:r>
              <w:fldChar w:fldCharType="separate"/>
            </w:r>
            <w:r>
              <w:t>17</w:t>
            </w:r>
            <w:r>
              <w:fldChar w:fldCharType="end"/>
            </w:r>
          </w:hyperlink>
        </w:p>
        <w:p w14:paraId="1FD7B39A" w14:textId="77777777" w:rsidR="00BC682E" w:rsidRDefault="00000000">
          <w:pPr>
            <w:pStyle w:val="TOC3"/>
            <w:tabs>
              <w:tab w:val="right" w:leader="dot" w:pos="8296"/>
            </w:tabs>
            <w:ind w:firstLine="420"/>
          </w:pPr>
          <w:hyperlink w:anchor="_Toc140736705" w:history="1">
            <w:r>
              <w:rPr>
                <w:rStyle w:val="aa"/>
              </w:rPr>
              <w:t>2.1 区域生长分割</w:t>
            </w:r>
            <w:r>
              <w:tab/>
            </w:r>
            <w:r>
              <w:fldChar w:fldCharType="begin"/>
            </w:r>
            <w:r>
              <w:instrText xml:space="preserve"> PAGEREF _Toc140736705 \h </w:instrText>
            </w:r>
            <w:r>
              <w:fldChar w:fldCharType="separate"/>
            </w:r>
            <w:r>
              <w:t>17</w:t>
            </w:r>
            <w:r>
              <w:fldChar w:fldCharType="end"/>
            </w:r>
          </w:hyperlink>
        </w:p>
        <w:p w14:paraId="3111DBE9" w14:textId="77777777" w:rsidR="00BC682E" w:rsidRDefault="00000000">
          <w:pPr>
            <w:pStyle w:val="TOC3"/>
            <w:tabs>
              <w:tab w:val="right" w:leader="dot" w:pos="8296"/>
            </w:tabs>
            <w:ind w:firstLine="420"/>
          </w:pPr>
          <w:hyperlink w:anchor="_Toc140736706" w:history="1">
            <w:r>
              <w:rPr>
                <w:rStyle w:val="aa"/>
              </w:rPr>
              <w:t>2.2 提取聚类分类</w:t>
            </w:r>
            <w:r>
              <w:tab/>
            </w:r>
            <w:r>
              <w:fldChar w:fldCharType="begin"/>
            </w:r>
            <w:r>
              <w:instrText xml:space="preserve"> PAGEREF _Toc140736706 \h </w:instrText>
            </w:r>
            <w:r>
              <w:fldChar w:fldCharType="separate"/>
            </w:r>
            <w:r>
              <w:t>17</w:t>
            </w:r>
            <w:r>
              <w:fldChar w:fldCharType="end"/>
            </w:r>
          </w:hyperlink>
        </w:p>
        <w:p w14:paraId="152E3FA1" w14:textId="77777777" w:rsidR="00BC682E" w:rsidRDefault="00000000">
          <w:pPr>
            <w:pStyle w:val="TOC3"/>
            <w:tabs>
              <w:tab w:val="right" w:leader="dot" w:pos="8296"/>
            </w:tabs>
            <w:ind w:firstLine="420"/>
          </w:pPr>
          <w:hyperlink w:anchor="_Toc140736707" w:history="1">
            <w:r>
              <w:rPr>
                <w:rStyle w:val="aa"/>
              </w:rPr>
              <w:t>2.3 长边提取示例</w:t>
            </w:r>
            <w:r>
              <w:tab/>
            </w:r>
            <w:r>
              <w:fldChar w:fldCharType="begin"/>
            </w:r>
            <w:r>
              <w:instrText xml:space="preserve"> PAGEREF _Toc140736707 \h </w:instrText>
            </w:r>
            <w:r>
              <w:fldChar w:fldCharType="separate"/>
            </w:r>
            <w:r>
              <w:t>18</w:t>
            </w:r>
            <w:r>
              <w:fldChar w:fldCharType="end"/>
            </w:r>
          </w:hyperlink>
        </w:p>
        <w:p w14:paraId="2A4BCFFE" w14:textId="77777777" w:rsidR="00BC682E" w:rsidRDefault="00000000">
          <w:pPr>
            <w:pStyle w:val="TOC2"/>
            <w:tabs>
              <w:tab w:val="right" w:leader="dot" w:pos="8296"/>
            </w:tabs>
            <w:ind w:firstLine="420"/>
          </w:pPr>
          <w:hyperlink w:anchor="_Toc140736708" w:history="1">
            <w:r>
              <w:rPr>
                <w:rStyle w:val="aa"/>
              </w:rPr>
              <w:t>3.windows+vscode+pcl+cmake 问题剖析</w:t>
            </w:r>
            <w:r>
              <w:tab/>
            </w:r>
            <w:r>
              <w:fldChar w:fldCharType="begin"/>
            </w:r>
            <w:r>
              <w:instrText xml:space="preserve"> PAGEREF _Toc140736708 \h </w:instrText>
            </w:r>
            <w:r>
              <w:fldChar w:fldCharType="separate"/>
            </w:r>
            <w:r>
              <w:t>18</w:t>
            </w:r>
            <w:r>
              <w:fldChar w:fldCharType="end"/>
            </w:r>
          </w:hyperlink>
        </w:p>
        <w:p w14:paraId="39770835" w14:textId="77777777" w:rsidR="00BC682E" w:rsidRDefault="00000000">
          <w:pPr>
            <w:pStyle w:val="TOC2"/>
            <w:tabs>
              <w:tab w:val="left" w:pos="1260"/>
              <w:tab w:val="right" w:leader="dot" w:pos="8296"/>
            </w:tabs>
            <w:ind w:firstLine="420"/>
          </w:pPr>
          <w:hyperlink w:anchor="_Toc140736709" w:history="1">
            <w:r>
              <w:rPr>
                <w:rStyle w:val="aa"/>
              </w:rPr>
              <w:t>4.</w:t>
            </w:r>
            <w:r>
              <w:tab/>
            </w:r>
            <w:r>
              <w:rPr>
                <w:rStyle w:val="aa"/>
              </w:rPr>
              <w:t>海康相机 – 调研+实践</w:t>
            </w:r>
            <w:r>
              <w:tab/>
            </w:r>
            <w:r>
              <w:fldChar w:fldCharType="begin"/>
            </w:r>
            <w:r>
              <w:instrText xml:space="preserve"> PAGEREF _Toc140736709 \h </w:instrText>
            </w:r>
            <w:r>
              <w:fldChar w:fldCharType="separate"/>
            </w:r>
            <w:r>
              <w:t>19</w:t>
            </w:r>
            <w:r>
              <w:fldChar w:fldCharType="end"/>
            </w:r>
          </w:hyperlink>
        </w:p>
        <w:p w14:paraId="2682B74A" w14:textId="77777777" w:rsidR="00BC682E" w:rsidRDefault="00000000">
          <w:pPr>
            <w:pStyle w:val="TOC3"/>
            <w:tabs>
              <w:tab w:val="right" w:leader="dot" w:pos="8296"/>
            </w:tabs>
            <w:ind w:firstLine="420"/>
          </w:pPr>
          <w:hyperlink w:anchor="_Toc140736710" w:history="1">
            <w:r>
              <w:rPr>
                <w:rStyle w:val="aa"/>
              </w:rPr>
              <w:t>4.1使用SDK拿去海康相机数据</w:t>
            </w:r>
            <w:r>
              <w:tab/>
            </w:r>
            <w:r>
              <w:fldChar w:fldCharType="begin"/>
            </w:r>
            <w:r>
              <w:instrText xml:space="preserve"> PAGEREF _Toc140736710 \h </w:instrText>
            </w:r>
            <w:r>
              <w:fldChar w:fldCharType="separate"/>
            </w:r>
            <w:r>
              <w:t>19</w:t>
            </w:r>
            <w:r>
              <w:fldChar w:fldCharType="end"/>
            </w:r>
          </w:hyperlink>
        </w:p>
        <w:p w14:paraId="7FBE6A25" w14:textId="77777777" w:rsidR="00BC682E" w:rsidRDefault="00000000">
          <w:pPr>
            <w:pStyle w:val="TOC3"/>
            <w:tabs>
              <w:tab w:val="right" w:leader="dot" w:pos="8296"/>
            </w:tabs>
            <w:ind w:firstLine="420"/>
          </w:pPr>
          <w:hyperlink w:anchor="_Toc140736711" w:history="1">
            <w:r>
              <w:rPr>
                <w:rStyle w:val="aa"/>
              </w:rPr>
              <w:t>4.2 拍出钢板点云图，使用VM进行处理，构建基本思路</w:t>
            </w:r>
            <w:r>
              <w:tab/>
            </w:r>
            <w:r>
              <w:fldChar w:fldCharType="begin"/>
            </w:r>
            <w:r>
              <w:instrText xml:space="preserve"> PAGEREF _Toc140736711 \h </w:instrText>
            </w:r>
            <w:r>
              <w:fldChar w:fldCharType="separate"/>
            </w:r>
            <w:r>
              <w:t>19</w:t>
            </w:r>
            <w:r>
              <w:fldChar w:fldCharType="end"/>
            </w:r>
          </w:hyperlink>
        </w:p>
        <w:p w14:paraId="46FB0C98" w14:textId="77777777" w:rsidR="00BC682E" w:rsidRDefault="00000000">
          <w:pPr>
            <w:pStyle w:val="TOC2"/>
            <w:tabs>
              <w:tab w:val="right" w:leader="dot" w:pos="8296"/>
            </w:tabs>
            <w:ind w:firstLine="420"/>
          </w:pPr>
          <w:hyperlink w:anchor="_Toc140736712" w:history="1">
            <w:r>
              <w:rPr>
                <w:rStyle w:val="aa"/>
              </w:rPr>
              <w:t>小结：</w:t>
            </w:r>
            <w:r>
              <w:tab/>
            </w:r>
            <w:r>
              <w:fldChar w:fldCharType="begin"/>
            </w:r>
            <w:r>
              <w:instrText xml:space="preserve"> PAGEREF _Toc140736712 \h </w:instrText>
            </w:r>
            <w:r>
              <w:fldChar w:fldCharType="separate"/>
            </w:r>
            <w:r>
              <w:t>19</w:t>
            </w:r>
            <w:r>
              <w:fldChar w:fldCharType="end"/>
            </w:r>
          </w:hyperlink>
        </w:p>
        <w:p w14:paraId="281F0680" w14:textId="77777777" w:rsidR="00BC682E" w:rsidRDefault="00000000">
          <w:pPr>
            <w:pStyle w:val="TOC1"/>
            <w:tabs>
              <w:tab w:val="right" w:leader="dot" w:pos="8296"/>
            </w:tabs>
            <w:ind w:firstLine="420"/>
          </w:pPr>
          <w:hyperlink w:anchor="_Toc140736713" w:history="1">
            <w:r>
              <w:rPr>
                <w:rStyle w:val="aa"/>
              </w:rPr>
              <w:t>7.20</w:t>
            </w:r>
            <w:r>
              <w:tab/>
            </w:r>
            <w:r>
              <w:fldChar w:fldCharType="begin"/>
            </w:r>
            <w:r>
              <w:instrText xml:space="preserve"> PAGEREF _Toc140736713 \h </w:instrText>
            </w:r>
            <w:r>
              <w:fldChar w:fldCharType="separate"/>
            </w:r>
            <w:r>
              <w:t>20</w:t>
            </w:r>
            <w:r>
              <w:fldChar w:fldCharType="end"/>
            </w:r>
          </w:hyperlink>
        </w:p>
        <w:p w14:paraId="494929D3" w14:textId="77777777" w:rsidR="00BC682E" w:rsidRDefault="00000000">
          <w:pPr>
            <w:pStyle w:val="TOC2"/>
            <w:tabs>
              <w:tab w:val="right" w:leader="dot" w:pos="8296"/>
            </w:tabs>
            <w:ind w:firstLine="420"/>
          </w:pPr>
          <w:hyperlink w:anchor="_Toc140736714" w:history="1">
            <w:r>
              <w:rPr>
                <w:rStyle w:val="aa"/>
              </w:rPr>
              <w:t>1. 钢板项目</w:t>
            </w:r>
            <w:r>
              <w:tab/>
            </w:r>
            <w:r>
              <w:fldChar w:fldCharType="begin"/>
            </w:r>
            <w:r>
              <w:instrText xml:space="preserve"> PAGEREF _Toc140736714 \h </w:instrText>
            </w:r>
            <w:r>
              <w:fldChar w:fldCharType="separate"/>
            </w:r>
            <w:r>
              <w:t>20</w:t>
            </w:r>
            <w:r>
              <w:fldChar w:fldCharType="end"/>
            </w:r>
          </w:hyperlink>
        </w:p>
        <w:p w14:paraId="16D66EE1" w14:textId="77777777" w:rsidR="00BC682E" w:rsidRDefault="00000000">
          <w:pPr>
            <w:ind w:firstLine="420"/>
          </w:pPr>
          <w:r>
            <w:rPr>
              <w:b/>
              <w:bCs/>
              <w:lang w:val="zh-CN"/>
            </w:rPr>
            <w:fldChar w:fldCharType="end"/>
          </w:r>
        </w:p>
      </w:sdtContent>
    </w:sdt>
    <w:p w14:paraId="3B685E71" w14:textId="77777777" w:rsidR="00BC682E" w:rsidRDefault="00000000">
      <w:pPr>
        <w:widowControl/>
        <w:wordWrap w:val="0"/>
        <w:ind w:firstLine="420"/>
        <w:jc w:val="left"/>
      </w:pPr>
      <w:r>
        <w:rPr>
          <w:b/>
          <w:bCs/>
          <w:lang w:val="zh-CN"/>
        </w:rPr>
        <w:br w:type="page"/>
      </w:r>
    </w:p>
    <w:p w14:paraId="2DFBF170" w14:textId="77777777" w:rsidR="00BC682E" w:rsidRDefault="00000000">
      <w:pPr>
        <w:pStyle w:val="1"/>
        <w:wordWrap w:val="0"/>
      </w:pPr>
      <w:bookmarkStart w:id="0" w:name="_Toc140736668"/>
      <w:r>
        <w:rPr>
          <w:rFonts w:hint="eastAsia"/>
        </w:rPr>
        <w:lastRenderedPageBreak/>
        <w:t>6</w:t>
      </w:r>
      <w:r>
        <w:t>.29</w:t>
      </w:r>
      <w:bookmarkEnd w:id="0"/>
      <w:r>
        <w:t xml:space="preserve"> </w:t>
      </w:r>
    </w:p>
    <w:p w14:paraId="356A2E1B" w14:textId="77777777" w:rsidR="00BC682E" w:rsidRDefault="00000000">
      <w:pPr>
        <w:pStyle w:val="ab"/>
        <w:numPr>
          <w:ilvl w:val="0"/>
          <w:numId w:val="1"/>
        </w:numPr>
        <w:wordWrap w:val="0"/>
        <w:ind w:firstLineChars="0"/>
        <w:jc w:val="left"/>
      </w:pPr>
      <w:r>
        <w:rPr>
          <w:rFonts w:hint="eastAsia"/>
        </w:rPr>
        <w:t>VM文档全局变量模块</w:t>
      </w:r>
    </w:p>
    <w:p w14:paraId="4577822C" w14:textId="77777777" w:rsidR="00BC682E" w:rsidRDefault="00000000">
      <w:pPr>
        <w:wordWrap w:val="0"/>
        <w:ind w:firstLine="420"/>
        <w:jc w:val="left"/>
        <w:rPr>
          <w:color w:val="FF0000"/>
        </w:rPr>
      </w:pPr>
      <w:r>
        <w:rPr>
          <w:rFonts w:hint="eastAsia"/>
        </w:rPr>
        <w:t>全局变量在</w:t>
      </w:r>
      <w:r>
        <w:rPr>
          <w:color w:val="FF0000"/>
        </w:rPr>
        <w:t>模块结果中订阅参数</w:t>
      </w:r>
      <w:r>
        <w:t>和在</w:t>
      </w:r>
      <w:r>
        <w:rPr>
          <w:color w:val="FF0000"/>
        </w:rPr>
        <w:t>全局变量模块订阅目标输出</w:t>
      </w:r>
    </w:p>
    <w:p w14:paraId="14C9ACF3" w14:textId="77777777" w:rsidR="00BC682E" w:rsidRDefault="00000000">
      <w:pPr>
        <w:pStyle w:val="ab"/>
        <w:numPr>
          <w:ilvl w:val="0"/>
          <w:numId w:val="1"/>
        </w:numPr>
        <w:wordWrap w:val="0"/>
        <w:ind w:firstLineChars="0"/>
        <w:jc w:val="left"/>
        <w:rPr>
          <w:color w:val="FF0000"/>
        </w:rPr>
      </w:pPr>
      <w:r>
        <w:rPr>
          <w:rFonts w:hint="eastAsia"/>
        </w:rPr>
        <w:t>可以看一下别人实现VM文档案例时的笔记</w:t>
      </w:r>
      <w:hyperlink r:id="rId8" w:history="1">
        <w:r>
          <w:rPr>
            <w:rStyle w:val="aa"/>
          </w:rPr>
          <w:t>visionmaster- CSDN搜索</w:t>
        </w:r>
      </w:hyperlink>
    </w:p>
    <w:p w14:paraId="17FCAD63" w14:textId="77777777" w:rsidR="00BC682E" w:rsidRDefault="00000000">
      <w:pPr>
        <w:pStyle w:val="ab"/>
        <w:numPr>
          <w:ilvl w:val="0"/>
          <w:numId w:val="1"/>
        </w:numPr>
        <w:wordWrap w:val="0"/>
        <w:ind w:firstLineChars="0"/>
        <w:jc w:val="left"/>
        <w:rPr>
          <w:color w:val="FF0000"/>
        </w:rPr>
      </w:pPr>
      <w:r>
        <w:t>3</w:t>
      </w:r>
      <w:r>
        <w:rPr>
          <w:rFonts w:hint="eastAsia"/>
        </w:rPr>
        <w:t>DMVS还剩数据块控制和传输层控制没有看，不知道有用没</w:t>
      </w:r>
    </w:p>
    <w:p w14:paraId="539470E7" w14:textId="77777777" w:rsidR="00BC682E" w:rsidRDefault="00BC682E">
      <w:pPr>
        <w:wordWrap w:val="0"/>
        <w:ind w:left="420" w:firstLine="420"/>
        <w:jc w:val="left"/>
        <w:rPr>
          <w:color w:val="FF0000"/>
        </w:rPr>
      </w:pPr>
    </w:p>
    <w:p w14:paraId="00BC21C4" w14:textId="77777777" w:rsidR="00BC682E" w:rsidRDefault="00BC682E">
      <w:pPr>
        <w:wordWrap w:val="0"/>
        <w:ind w:left="420" w:firstLine="420"/>
        <w:jc w:val="left"/>
        <w:rPr>
          <w:color w:val="FF0000"/>
        </w:rPr>
      </w:pPr>
    </w:p>
    <w:p w14:paraId="4C68197E" w14:textId="77777777" w:rsidR="00BC682E" w:rsidRDefault="00000000">
      <w:pPr>
        <w:pStyle w:val="ab"/>
        <w:numPr>
          <w:ilvl w:val="0"/>
          <w:numId w:val="2"/>
        </w:numPr>
        <w:wordWrap w:val="0"/>
        <w:ind w:firstLineChars="0"/>
        <w:jc w:val="left"/>
      </w:pPr>
      <w:r>
        <w:rPr>
          <w:rFonts w:hint="eastAsia"/>
        </w:rPr>
        <w:t>学会了如果进行拼图展现深度图、3D点云图</w:t>
      </w:r>
    </w:p>
    <w:p w14:paraId="50A6E6F1" w14:textId="77777777" w:rsidR="00BC682E" w:rsidRDefault="00000000">
      <w:pPr>
        <w:wordWrap w:val="0"/>
        <w:ind w:firstLine="420"/>
        <w:jc w:val="left"/>
      </w:pPr>
      <w:r>
        <w:rPr>
          <w:rFonts w:hint="eastAsia"/>
        </w:rPr>
        <w:t>使用触发控制，在没有外接编码器的情况下可以使用帧触发的软触发来实现出图</w:t>
      </w:r>
    </w:p>
    <w:p w14:paraId="2DF68DA2" w14:textId="77777777" w:rsidR="00BC682E" w:rsidRDefault="00000000">
      <w:pPr>
        <w:pStyle w:val="ab"/>
        <w:numPr>
          <w:ilvl w:val="0"/>
          <w:numId w:val="2"/>
        </w:numPr>
        <w:wordWrap w:val="0"/>
        <w:ind w:firstLineChars="0"/>
        <w:jc w:val="left"/>
      </w:pPr>
      <w:r>
        <w:rPr>
          <w:rFonts w:hint="eastAsia"/>
        </w:rPr>
        <w:t>通读了一遍VM文档，没读完，实现了部分案例</w:t>
      </w:r>
    </w:p>
    <w:p w14:paraId="66A450C6" w14:textId="77777777" w:rsidR="00BC682E" w:rsidRDefault="00BC682E">
      <w:pPr>
        <w:wordWrap w:val="0"/>
        <w:ind w:firstLine="420"/>
        <w:jc w:val="left"/>
      </w:pPr>
    </w:p>
    <w:p w14:paraId="48BB9C5D" w14:textId="77777777" w:rsidR="00BC682E" w:rsidRDefault="00000000">
      <w:pPr>
        <w:pStyle w:val="1"/>
        <w:wordWrap w:val="0"/>
      </w:pPr>
      <w:bookmarkStart w:id="1" w:name="_Toc140736669"/>
      <w:r>
        <w:rPr>
          <w:rFonts w:hint="eastAsia"/>
        </w:rPr>
        <w:t>6</w:t>
      </w:r>
      <w:r>
        <w:t>.30</w:t>
      </w:r>
      <w:bookmarkEnd w:id="1"/>
    </w:p>
    <w:p w14:paraId="606A6CDB" w14:textId="77777777" w:rsidR="00BC682E" w:rsidRDefault="00000000">
      <w:pPr>
        <w:pStyle w:val="ab"/>
        <w:numPr>
          <w:ilvl w:val="0"/>
          <w:numId w:val="3"/>
        </w:numPr>
        <w:wordWrap w:val="0"/>
        <w:ind w:firstLineChars="0"/>
        <w:jc w:val="left"/>
      </w:pPr>
      <w:r>
        <w:rPr>
          <w:rFonts w:hint="eastAsia"/>
        </w:rPr>
        <w:t>3DMVS和VM的数据传输关系，VM上好像没办法操控相机进行取流，那么是需要使用</w:t>
      </w:r>
      <w:r>
        <w:t>3</w:t>
      </w:r>
      <w:r>
        <w:rPr>
          <w:rFonts w:hint="eastAsia"/>
        </w:rPr>
        <w:t>DMVS取到自己需要的图像之后，再打开VM进行图像处理吗？</w:t>
      </w:r>
    </w:p>
    <w:p w14:paraId="6DDEFBED" w14:textId="77777777" w:rsidR="00BC682E" w:rsidRDefault="00000000">
      <w:pPr>
        <w:pStyle w:val="ab"/>
        <w:numPr>
          <w:ilvl w:val="0"/>
          <w:numId w:val="4"/>
        </w:numPr>
        <w:wordWrap w:val="0"/>
        <w:ind w:firstLineChars="0"/>
        <w:jc w:val="left"/>
      </w:pPr>
      <w:r>
        <w:rPr>
          <w:rFonts w:hint="eastAsia"/>
        </w:rPr>
        <w:t>应该是可以通过相机参数模块对相机进行调参然后取流</w:t>
      </w:r>
    </w:p>
    <w:p w14:paraId="1E73A24B" w14:textId="77777777" w:rsidR="00BC682E" w:rsidRDefault="00000000">
      <w:pPr>
        <w:pStyle w:val="ab"/>
        <w:numPr>
          <w:ilvl w:val="0"/>
          <w:numId w:val="4"/>
        </w:numPr>
        <w:wordWrap w:val="0"/>
        <w:ind w:firstLineChars="0"/>
        <w:jc w:val="left"/>
      </w:pPr>
      <w:r>
        <w:rPr>
          <w:noProof/>
        </w:rPr>
        <w:drawing>
          <wp:inline distT="0" distB="0" distL="0" distR="0" wp14:anchorId="10636294" wp14:editId="4FC9814F">
            <wp:extent cx="5274310" cy="16916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4310" cy="1691640"/>
                    </a:xfrm>
                    <a:prstGeom prst="rect">
                      <a:avLst/>
                    </a:prstGeom>
                  </pic:spPr>
                </pic:pic>
              </a:graphicData>
            </a:graphic>
          </wp:inline>
        </w:drawing>
      </w:r>
    </w:p>
    <w:p w14:paraId="5525E000" w14:textId="77777777" w:rsidR="00BC682E" w:rsidRDefault="00000000">
      <w:pPr>
        <w:widowControl/>
        <w:wordWrap w:val="0"/>
        <w:ind w:firstLine="420"/>
        <w:jc w:val="left"/>
        <w:rPr>
          <w:ins w:id="2" w:author="Zhang, Austin" w:date="2023-06-30T16:57:00Z"/>
        </w:rPr>
      </w:pPr>
      <w:ins w:id="3" w:author="Zhang, Austin" w:date="2023-06-30T16:57:00Z">
        <w:r>
          <w:rPr>
            <w:rFonts w:hint="eastAsia"/>
          </w:rPr>
          <w:t>尝试了一下全局触发以及VM的通讯功能</w:t>
        </w:r>
      </w:ins>
    </w:p>
    <w:p w14:paraId="290F4827" w14:textId="77777777" w:rsidR="00BC682E" w:rsidRDefault="00000000">
      <w:pPr>
        <w:pStyle w:val="ab"/>
        <w:widowControl/>
        <w:numPr>
          <w:ilvl w:val="0"/>
          <w:numId w:val="5"/>
        </w:numPr>
        <w:wordWrap w:val="0"/>
        <w:ind w:firstLineChars="0"/>
        <w:jc w:val="left"/>
        <w:rPr>
          <w:color w:val="FF0000"/>
        </w:rPr>
      </w:pPr>
      <w:ins w:id="4" w:author="Zhang, Austin" w:date="2023-06-30T16:57:00Z">
        <w:r>
          <w:rPr>
            <w:rFonts w:hint="eastAsia"/>
          </w:rPr>
          <w:t>对于VM流程图的一些部件和其中的参数还是比较混沌</w:t>
        </w:r>
      </w:ins>
    </w:p>
    <w:p w14:paraId="4A4FC613" w14:textId="77777777" w:rsidR="00BC682E" w:rsidRDefault="00BC682E">
      <w:pPr>
        <w:widowControl/>
        <w:wordWrap w:val="0"/>
        <w:ind w:firstLine="420"/>
        <w:jc w:val="left"/>
        <w:rPr>
          <w:color w:val="FF0000"/>
        </w:rPr>
      </w:pPr>
    </w:p>
    <w:p w14:paraId="716EB2CC" w14:textId="77777777" w:rsidR="00BC682E" w:rsidRDefault="00000000">
      <w:pPr>
        <w:pStyle w:val="1"/>
        <w:wordWrap w:val="0"/>
      </w:pPr>
      <w:bookmarkStart w:id="5" w:name="_Toc140736670"/>
      <w:r>
        <w:rPr>
          <w:rFonts w:hint="eastAsia"/>
        </w:rPr>
        <w:t>周报（6</w:t>
      </w:r>
      <w:r>
        <w:t>.29-6.30</w:t>
      </w:r>
      <w:r>
        <w:rPr>
          <w:rFonts w:hint="eastAsia"/>
        </w:rPr>
        <w:t>）</w:t>
      </w:r>
      <w:bookmarkEnd w:id="5"/>
    </w:p>
    <w:p w14:paraId="3ECE2B87" w14:textId="77777777" w:rsidR="00BC682E" w:rsidRDefault="00000000">
      <w:pPr>
        <w:wordWrap w:val="0"/>
        <w:ind w:firstLine="420"/>
        <w:jc w:val="left"/>
      </w:pPr>
      <w:r>
        <w:rPr>
          <w:rFonts w:hint="eastAsia"/>
        </w:rPr>
        <w:t>对相机进行实操</w:t>
      </w:r>
    </w:p>
    <w:p w14:paraId="0668B7C8" w14:textId="77777777" w:rsidR="00BC682E" w:rsidRDefault="00000000">
      <w:pPr>
        <w:wordWrap w:val="0"/>
        <w:ind w:firstLine="420"/>
        <w:jc w:val="left"/>
      </w:pPr>
      <w:r>
        <w:tab/>
      </w:r>
      <w:r>
        <w:rPr>
          <w:rFonts w:hint="eastAsia"/>
        </w:rPr>
        <w:t>组装相机过程遇到了电源适配器电压不足无法正常启动的情况</w:t>
      </w:r>
    </w:p>
    <w:p w14:paraId="7A5F300C" w14:textId="77777777" w:rsidR="00BC682E" w:rsidRDefault="00000000">
      <w:pPr>
        <w:wordWrap w:val="0"/>
        <w:ind w:firstLine="420"/>
        <w:jc w:val="left"/>
      </w:pPr>
      <w:r>
        <w:rPr>
          <w:rFonts w:hint="eastAsia"/>
        </w:rPr>
        <w:t>练习了3DMVS的取流操作以及触发控制</w:t>
      </w:r>
    </w:p>
    <w:p w14:paraId="30C325A3" w14:textId="77777777" w:rsidR="00BC682E" w:rsidRDefault="00000000">
      <w:pPr>
        <w:wordWrap w:val="0"/>
        <w:ind w:firstLine="420"/>
        <w:jc w:val="left"/>
      </w:pPr>
      <w:r>
        <w:rPr>
          <w:rFonts w:hint="eastAsia"/>
        </w:rPr>
        <w:t>在VM平台使用2D图做了一些参考案例</w:t>
      </w:r>
    </w:p>
    <w:p w14:paraId="498799A2" w14:textId="77777777" w:rsidR="00BC682E" w:rsidRDefault="00000000">
      <w:pPr>
        <w:widowControl/>
        <w:wordWrap w:val="0"/>
        <w:ind w:firstLineChars="0" w:firstLine="0"/>
        <w:jc w:val="left"/>
      </w:pPr>
      <w:bookmarkStart w:id="6" w:name="_Toc140736671"/>
      <w:r>
        <w:rPr>
          <w:rStyle w:val="10"/>
          <w:rFonts w:hint="eastAsia"/>
        </w:rPr>
        <w:lastRenderedPageBreak/>
        <w:t>周报（7</w:t>
      </w:r>
      <w:r>
        <w:rPr>
          <w:rStyle w:val="10"/>
        </w:rPr>
        <w:t>.3 -7.7）</w:t>
      </w:r>
      <w:bookmarkEnd w:id="6"/>
    </w:p>
    <w:p w14:paraId="721DB743" w14:textId="77777777" w:rsidR="00BC682E" w:rsidRDefault="00000000">
      <w:pPr>
        <w:wordWrap w:val="0"/>
        <w:ind w:firstLine="420"/>
        <w:jc w:val="left"/>
      </w:pPr>
      <w:r>
        <w:rPr>
          <w:rFonts w:hint="eastAsia"/>
        </w:rPr>
        <w:t>通读了open</w:t>
      </w:r>
      <w:r>
        <w:t>3</w:t>
      </w:r>
      <w:r>
        <w:rPr>
          <w:rFonts w:hint="eastAsia"/>
        </w:rPr>
        <w:t>D的文档，并了解了一些其他的关于点云处理的python第三方库</w:t>
      </w:r>
    </w:p>
    <w:p w14:paraId="790C7641" w14:textId="77777777" w:rsidR="00BC682E" w:rsidRDefault="00000000">
      <w:pPr>
        <w:wordWrap w:val="0"/>
        <w:ind w:firstLine="420"/>
        <w:jc w:val="left"/>
      </w:pPr>
      <w:r>
        <w:rPr>
          <w:rFonts w:hint="eastAsia"/>
        </w:rPr>
        <w:t>通过手机涂胶工艺轨迹提取，学习到了点云的基本操作，包括点云滤波预处理，点云分割和聚类。</w:t>
      </w:r>
    </w:p>
    <w:p w14:paraId="6E21919F" w14:textId="77777777" w:rsidR="00BC682E" w:rsidRDefault="00000000">
      <w:pPr>
        <w:wordWrap w:val="0"/>
        <w:ind w:firstLine="420"/>
        <w:jc w:val="left"/>
      </w:pPr>
      <w:r>
        <w:rPr>
          <w:rFonts w:hint="eastAsia"/>
        </w:rPr>
        <w:t>手机涂胶工艺轨迹提取目前效果不太理想，第一就是泛化性太弱，针对性太强，都是针对已有的点云数据进行滤波分割，没有通用性。</w:t>
      </w:r>
    </w:p>
    <w:p w14:paraId="18DC8443" w14:textId="77777777" w:rsidR="00BC682E" w:rsidRDefault="00000000">
      <w:pPr>
        <w:wordWrap w:val="0"/>
        <w:ind w:firstLine="420"/>
        <w:jc w:val="left"/>
      </w:pPr>
      <w:r>
        <w:tab/>
      </w:r>
      <w:r>
        <w:rPr>
          <w:rFonts w:hint="eastAsia"/>
        </w:rPr>
        <w:t>就目前手里的数据而言已有成果就是短边提取较为成功，长边的点云较难提取。</w:t>
      </w:r>
    </w:p>
    <w:tbl>
      <w:tblPr>
        <w:tblStyle w:val="a7"/>
        <w:tblW w:w="0" w:type="auto"/>
        <w:tblLook w:val="04A0" w:firstRow="1" w:lastRow="0" w:firstColumn="1" w:lastColumn="0" w:noHBand="0" w:noVBand="1"/>
      </w:tblPr>
      <w:tblGrid>
        <w:gridCol w:w="3935"/>
        <w:gridCol w:w="4587"/>
      </w:tblGrid>
      <w:tr w:rsidR="00BC682E" w14:paraId="7635EB3C" w14:textId="77777777">
        <w:tc>
          <w:tcPr>
            <w:tcW w:w="4261" w:type="dxa"/>
          </w:tcPr>
          <w:p w14:paraId="5ECACFC9" w14:textId="77777777" w:rsidR="00BC682E" w:rsidRDefault="00000000">
            <w:pPr>
              <w:wordWrap w:val="0"/>
              <w:ind w:firstLine="420"/>
              <w:jc w:val="left"/>
            </w:pPr>
            <w:r>
              <w:rPr>
                <w:noProof/>
              </w:rPr>
              <w:drawing>
                <wp:inline distT="0" distB="0" distL="0" distR="0" wp14:anchorId="0072A0B9" wp14:editId="488C97B2">
                  <wp:extent cx="447675" cy="25133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56244" cy="2560674"/>
                          </a:xfrm>
                          <a:prstGeom prst="rect">
                            <a:avLst/>
                          </a:prstGeom>
                        </pic:spPr>
                      </pic:pic>
                    </a:graphicData>
                  </a:graphic>
                </wp:inline>
              </w:drawing>
            </w:r>
            <w:r>
              <w:rPr>
                <w:noProof/>
              </w:rPr>
              <w:drawing>
                <wp:inline distT="0" distB="0" distL="0" distR="0" wp14:anchorId="54A4743C" wp14:editId="440C0EAB">
                  <wp:extent cx="1708150" cy="122809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1725629" cy="1240933"/>
                          </a:xfrm>
                          <a:prstGeom prst="rect">
                            <a:avLst/>
                          </a:prstGeom>
                        </pic:spPr>
                      </pic:pic>
                    </a:graphicData>
                  </a:graphic>
                </wp:inline>
              </w:drawing>
            </w:r>
          </w:p>
        </w:tc>
        <w:tc>
          <w:tcPr>
            <w:tcW w:w="4261" w:type="dxa"/>
          </w:tcPr>
          <w:p w14:paraId="25923CDF" w14:textId="77777777" w:rsidR="00BC682E" w:rsidRDefault="00000000">
            <w:pPr>
              <w:wordWrap w:val="0"/>
              <w:ind w:firstLine="420"/>
              <w:jc w:val="left"/>
            </w:pPr>
            <w:r>
              <w:rPr>
                <w:noProof/>
              </w:rPr>
              <w:drawing>
                <wp:inline distT="0" distB="0" distL="0" distR="0" wp14:anchorId="1D9B8D0A" wp14:editId="737E8714">
                  <wp:extent cx="1555115" cy="11068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1572566" cy="1119503"/>
                          </a:xfrm>
                          <a:prstGeom prst="rect">
                            <a:avLst/>
                          </a:prstGeom>
                        </pic:spPr>
                      </pic:pic>
                    </a:graphicData>
                  </a:graphic>
                </wp:inline>
              </w:drawing>
            </w:r>
            <w:r>
              <w:rPr>
                <w:noProof/>
              </w:rPr>
              <w:drawing>
                <wp:inline distT="0" distB="0" distL="0" distR="0" wp14:anchorId="58111149" wp14:editId="21D103A6">
                  <wp:extent cx="862330" cy="25241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875740" cy="2562594"/>
                          </a:xfrm>
                          <a:prstGeom prst="rect">
                            <a:avLst/>
                          </a:prstGeom>
                        </pic:spPr>
                      </pic:pic>
                    </a:graphicData>
                  </a:graphic>
                </wp:inline>
              </w:drawing>
            </w:r>
          </w:p>
        </w:tc>
      </w:tr>
      <w:tr w:rsidR="00BC682E" w14:paraId="5C197370" w14:textId="77777777">
        <w:tc>
          <w:tcPr>
            <w:tcW w:w="4261" w:type="dxa"/>
          </w:tcPr>
          <w:p w14:paraId="0D8E4DCB" w14:textId="77777777" w:rsidR="00BC682E" w:rsidRDefault="00000000">
            <w:pPr>
              <w:wordWrap w:val="0"/>
              <w:ind w:firstLine="420"/>
              <w:jc w:val="left"/>
            </w:pPr>
            <w:r>
              <w:rPr>
                <w:noProof/>
              </w:rPr>
              <w:drawing>
                <wp:inline distT="0" distB="0" distL="0" distR="0" wp14:anchorId="6A85C0E2" wp14:editId="2845862E">
                  <wp:extent cx="1617345" cy="11607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1629612" cy="1169922"/>
                          </a:xfrm>
                          <a:prstGeom prst="rect">
                            <a:avLst/>
                          </a:prstGeom>
                        </pic:spPr>
                      </pic:pic>
                    </a:graphicData>
                  </a:graphic>
                </wp:inline>
              </w:drawing>
            </w:r>
            <w:r>
              <w:rPr>
                <w:rFonts w:hint="eastAsia"/>
              </w:rPr>
              <w:t>长边偶尔会提取成功</w:t>
            </w:r>
          </w:p>
        </w:tc>
        <w:tc>
          <w:tcPr>
            <w:tcW w:w="4261" w:type="dxa"/>
          </w:tcPr>
          <w:p w14:paraId="274B14ED" w14:textId="77777777" w:rsidR="00BC682E" w:rsidRDefault="00000000">
            <w:pPr>
              <w:wordWrap w:val="0"/>
              <w:ind w:firstLine="420"/>
              <w:jc w:val="left"/>
            </w:pPr>
            <w:r>
              <w:rPr>
                <w:noProof/>
              </w:rPr>
              <w:drawing>
                <wp:inline distT="0" distB="0" distL="0" distR="0" wp14:anchorId="0E3951A7" wp14:editId="47FE3D53">
                  <wp:extent cx="2775585" cy="20383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2782045" cy="2043158"/>
                          </a:xfrm>
                          <a:prstGeom prst="rect">
                            <a:avLst/>
                          </a:prstGeom>
                        </pic:spPr>
                      </pic:pic>
                    </a:graphicData>
                  </a:graphic>
                </wp:inline>
              </w:drawing>
            </w:r>
          </w:p>
          <w:p w14:paraId="066E9A13" w14:textId="77777777" w:rsidR="00BC682E" w:rsidRDefault="00000000">
            <w:pPr>
              <w:wordWrap w:val="0"/>
              <w:ind w:firstLine="420"/>
              <w:jc w:val="left"/>
            </w:pPr>
            <w:r>
              <w:rPr>
                <w:rFonts w:hint="eastAsia"/>
              </w:rPr>
              <w:t>提取长边时，在进行分割前后进行统计-</w:t>
            </w:r>
            <w:r>
              <w:t>&gt;</w:t>
            </w:r>
            <w:r>
              <w:rPr>
                <w:rFonts w:hint="eastAsia"/>
              </w:rPr>
              <w:t>半径滤波-</w:t>
            </w:r>
            <w:r>
              <w:t>--------------</w:t>
            </w:r>
            <w:r>
              <w:rPr>
                <w:rFonts w:hint="eastAsia"/>
              </w:rPr>
              <w:t>还是随缘</w:t>
            </w:r>
          </w:p>
        </w:tc>
      </w:tr>
    </w:tbl>
    <w:p w14:paraId="576E73CA" w14:textId="77777777" w:rsidR="00BC682E" w:rsidRDefault="00000000">
      <w:pPr>
        <w:pStyle w:val="1"/>
        <w:wordWrap w:val="0"/>
      </w:pPr>
      <w:bookmarkStart w:id="7" w:name="_Toc140736672"/>
      <w:r>
        <w:rPr>
          <w:rFonts w:hint="eastAsia"/>
        </w:rPr>
        <w:lastRenderedPageBreak/>
        <w:t>工作安排（</w:t>
      </w:r>
      <w:r>
        <w:t>7.10 – 7.14</w:t>
      </w:r>
      <w:r>
        <w:rPr>
          <w:rFonts w:hint="eastAsia"/>
        </w:rPr>
        <w:t>）</w:t>
      </w:r>
      <w:bookmarkEnd w:id="7"/>
    </w:p>
    <w:p w14:paraId="435CFFFF" w14:textId="77777777" w:rsidR="00BC682E" w:rsidRDefault="00000000">
      <w:pPr>
        <w:wordWrap w:val="0"/>
        <w:ind w:firstLine="420"/>
        <w:jc w:val="left"/>
      </w:pPr>
      <w:r>
        <w:t>*1. 对涂胶工艺轨道算法进行优化 – 尝试新的方法</w:t>
      </w:r>
    </w:p>
    <w:p w14:paraId="61D5BDE4" w14:textId="77777777" w:rsidR="00BC682E" w:rsidRDefault="00000000">
      <w:pPr>
        <w:wordWrap w:val="0"/>
        <w:ind w:firstLine="420"/>
        <w:jc w:val="left"/>
      </w:pPr>
      <w:r>
        <w:tab/>
      </w:r>
      <w:r>
        <w:rPr>
          <w:rFonts w:hint="eastAsia"/>
        </w:rPr>
        <w:t>虽然没有尝试新的方法，但是基本实现了功能</w:t>
      </w:r>
    </w:p>
    <w:p w14:paraId="5FE2AF04" w14:textId="77777777" w:rsidR="00BC682E" w:rsidRDefault="00000000">
      <w:pPr>
        <w:wordWrap w:val="0"/>
        <w:ind w:firstLine="420"/>
        <w:jc w:val="left"/>
      </w:pPr>
      <w:r>
        <w:t>*2. 尝试进行点云拼接</w:t>
      </w:r>
    </w:p>
    <w:p w14:paraId="16610878" w14:textId="77777777" w:rsidR="00BC682E" w:rsidRDefault="00000000">
      <w:pPr>
        <w:wordWrap w:val="0"/>
        <w:ind w:firstLine="420"/>
        <w:jc w:val="left"/>
      </w:pPr>
      <w:r>
        <w:t>*3. 了解手眼标定算法</w:t>
      </w:r>
    </w:p>
    <w:p w14:paraId="238E992B" w14:textId="77777777" w:rsidR="00BC682E" w:rsidRDefault="00000000">
      <w:pPr>
        <w:wordWrap w:val="0"/>
        <w:ind w:firstLine="420"/>
        <w:jc w:val="left"/>
      </w:pPr>
      <w:r>
        <w:t>*4. 了解机器人轨迹生成为主，重点关注轨迹规划及图形化交互</w:t>
      </w:r>
    </w:p>
    <w:p w14:paraId="3096DB97" w14:textId="77777777" w:rsidR="00BC682E" w:rsidRDefault="00000000">
      <w:pPr>
        <w:wordWrap w:val="0"/>
        <w:ind w:firstLine="420"/>
        <w:jc w:val="left"/>
      </w:pPr>
      <w:r>
        <w:t>*5. 进行初步的可行性分析</w:t>
      </w:r>
    </w:p>
    <w:p w14:paraId="267308F2" w14:textId="77777777" w:rsidR="00BC682E" w:rsidRDefault="00000000">
      <w:pPr>
        <w:wordWrap w:val="0"/>
        <w:ind w:firstLine="420"/>
        <w:jc w:val="left"/>
      </w:pPr>
      <w:r>
        <w:t>6. 了解PCL和一些其他处理点云的第三方库</w:t>
      </w:r>
    </w:p>
    <w:p w14:paraId="262B04A2" w14:textId="77777777" w:rsidR="00BC682E" w:rsidRDefault="00000000">
      <w:pPr>
        <w:wordWrap w:val="0"/>
        <w:ind w:firstLine="420"/>
        <w:jc w:val="left"/>
      </w:pPr>
      <w:r>
        <w:t>7. 了解目前技术的研究现状</w:t>
      </w:r>
    </w:p>
    <w:p w14:paraId="5B5D70B9" w14:textId="77777777" w:rsidR="00BC682E" w:rsidRDefault="00000000">
      <w:pPr>
        <w:wordWrap w:val="0"/>
        <w:ind w:firstLine="420"/>
        <w:jc w:val="left"/>
      </w:pPr>
      <w:r>
        <w:t>8. 出一份初步的可行性报告</w:t>
      </w:r>
    </w:p>
    <w:p w14:paraId="2ABA5A0D" w14:textId="77777777" w:rsidR="00BC682E" w:rsidRDefault="00000000">
      <w:pPr>
        <w:widowControl/>
        <w:wordWrap w:val="0"/>
        <w:ind w:firstLine="420"/>
        <w:jc w:val="left"/>
        <w:rPr>
          <w:b/>
          <w:bCs/>
          <w:kern w:val="44"/>
          <w:sz w:val="44"/>
          <w:szCs w:val="44"/>
        </w:rPr>
      </w:pPr>
      <w:r>
        <w:br w:type="page"/>
      </w:r>
    </w:p>
    <w:p w14:paraId="4A1D6D54" w14:textId="77777777" w:rsidR="00BC682E" w:rsidRDefault="00000000">
      <w:pPr>
        <w:pStyle w:val="1"/>
        <w:wordWrap w:val="0"/>
      </w:pPr>
      <w:bookmarkStart w:id="8" w:name="_Toc140736673"/>
      <w:r>
        <w:rPr>
          <w:rFonts w:hint="eastAsia"/>
        </w:rPr>
        <w:lastRenderedPageBreak/>
        <w:t>7</w:t>
      </w:r>
      <w:r>
        <w:t>.10</w:t>
      </w:r>
      <w:bookmarkEnd w:id="8"/>
      <w:r>
        <w:t xml:space="preserve"> </w:t>
      </w:r>
    </w:p>
    <w:p w14:paraId="65F809BA" w14:textId="77777777" w:rsidR="00BC682E" w:rsidRDefault="00000000">
      <w:pPr>
        <w:wordWrap w:val="0"/>
        <w:ind w:firstLine="420"/>
        <w:jc w:val="left"/>
      </w:pPr>
      <w:r>
        <w:rPr>
          <w:rFonts w:hint="eastAsia"/>
        </w:rPr>
        <w:t>日工作计划：</w:t>
      </w:r>
    </w:p>
    <w:p w14:paraId="779A1915" w14:textId="77777777" w:rsidR="00BC682E" w:rsidRDefault="00000000">
      <w:pPr>
        <w:pStyle w:val="2"/>
        <w:wordWrap w:val="0"/>
      </w:pPr>
      <w:bookmarkStart w:id="9" w:name="_Toc140736674"/>
      <w:r>
        <w:t>1. 对涂胶工艺轨道算法进行改进</w:t>
      </w:r>
      <w:bookmarkEnd w:id="9"/>
    </w:p>
    <w:p w14:paraId="6DC125C6" w14:textId="77777777" w:rsidR="00BC682E" w:rsidRDefault="00000000">
      <w:pPr>
        <w:wordWrap w:val="0"/>
        <w:ind w:firstLine="420"/>
        <w:jc w:val="left"/>
      </w:pPr>
      <w:r>
        <w:rPr>
          <w:rFonts w:hint="eastAsia"/>
        </w:rPr>
        <w:t>第一版：平面分割-</w:t>
      </w:r>
      <w:r>
        <w:t>&gt;</w:t>
      </w:r>
      <w:r>
        <w:rPr>
          <w:rFonts w:hint="eastAsia"/>
        </w:rPr>
        <w:t>聚类分割-</w:t>
      </w:r>
      <w:r>
        <w:t>&gt;</w:t>
      </w:r>
      <w:r>
        <w:rPr>
          <w:rFonts w:hint="eastAsia"/>
        </w:rPr>
        <w:t>滤波</w:t>
      </w:r>
    </w:p>
    <w:p w14:paraId="25D3138B" w14:textId="77777777" w:rsidR="00BC682E" w:rsidRDefault="00000000">
      <w:pPr>
        <w:wordWrap w:val="0"/>
        <w:ind w:firstLine="420"/>
        <w:jc w:val="left"/>
      </w:pPr>
      <w:r>
        <w:rPr>
          <w:rFonts w:hint="eastAsia"/>
        </w:rPr>
        <w:t>第二版：滤波-</w:t>
      </w:r>
      <w:r>
        <w:t>&gt;</w:t>
      </w:r>
      <w:r>
        <w:rPr>
          <w:rFonts w:hint="eastAsia"/>
        </w:rPr>
        <w:t>平面分割-</w:t>
      </w:r>
      <w:r>
        <w:t>&gt;</w:t>
      </w:r>
      <w:r>
        <w:rPr>
          <w:rFonts w:hint="eastAsia"/>
        </w:rPr>
        <w:t>聚类分割-</w:t>
      </w:r>
      <w:r>
        <w:t>&gt;</w:t>
      </w:r>
      <w:r>
        <w:rPr>
          <w:rFonts w:hint="eastAsia"/>
        </w:rPr>
        <w:t>滤波-&gt;</w:t>
      </w:r>
      <w:r>
        <w:t>(</w:t>
      </w:r>
      <w:r>
        <w:rPr>
          <w:rFonts w:hint="eastAsia"/>
        </w:rPr>
        <w:t>聚类/平面分割</w:t>
      </w:r>
      <w:r>
        <w:t>)</w:t>
      </w:r>
    </w:p>
    <w:p w14:paraId="2DA183A7" w14:textId="77777777" w:rsidR="00BC682E" w:rsidRDefault="00000000">
      <w:pPr>
        <w:wordWrap w:val="0"/>
        <w:ind w:firstLine="420"/>
        <w:jc w:val="left"/>
      </w:pPr>
      <w:r>
        <w:rPr>
          <w:rFonts w:hint="eastAsia"/>
        </w:rPr>
        <w:t>最终版：聚类分割-</w:t>
      </w:r>
      <w:r>
        <w:t>&gt;</w:t>
      </w:r>
      <w:r>
        <w:rPr>
          <w:rFonts w:hint="eastAsia"/>
        </w:rPr>
        <w:t>平面分割-</w:t>
      </w:r>
      <w:r>
        <w:t>&gt;</w:t>
      </w:r>
      <w:r>
        <w:rPr>
          <w:rFonts w:hint="eastAsia"/>
        </w:rPr>
        <w:t>滤波-</w:t>
      </w:r>
      <w:r>
        <w:t>&gt;</w:t>
      </w:r>
      <w:r>
        <w:rPr>
          <w:rFonts w:hint="eastAsia"/>
        </w:rPr>
        <w:t>聚类分割</w:t>
      </w:r>
    </w:p>
    <w:p w14:paraId="28447470" w14:textId="77777777" w:rsidR="00BC682E" w:rsidRDefault="00000000">
      <w:pPr>
        <w:wordWrap w:val="0"/>
        <w:ind w:firstLine="420"/>
        <w:jc w:val="left"/>
      </w:pPr>
      <w:r>
        <w:rPr>
          <w:rFonts w:hint="eastAsia"/>
          <w:color w:val="FF0000"/>
        </w:rPr>
        <w:t>最终版缺陷</w:t>
      </w:r>
      <w:r>
        <w:rPr>
          <w:rFonts w:hint="eastAsia"/>
        </w:rPr>
        <w:t>：对于点云残缺较多的点云图无法提取工艺轨道</w:t>
      </w:r>
    </w:p>
    <w:p w14:paraId="6533AD33" w14:textId="77777777" w:rsidR="00BC682E" w:rsidRDefault="00000000">
      <w:pPr>
        <w:wordWrap w:val="0"/>
        <w:ind w:firstLine="420"/>
        <w:jc w:val="left"/>
        <w:rPr>
          <w:color w:val="FF0000"/>
        </w:rPr>
      </w:pPr>
      <w:r>
        <w:rPr>
          <w:rFonts w:hint="eastAsia"/>
          <w:color w:val="FF0000"/>
        </w:rPr>
        <w:t>预期解决方案：首先进行点云缺陷填补</w:t>
      </w:r>
    </w:p>
    <w:p w14:paraId="0A88666E" w14:textId="77777777" w:rsidR="00BC682E" w:rsidRDefault="00000000">
      <w:pPr>
        <w:wordWrap w:val="0"/>
        <w:ind w:firstLine="420"/>
        <w:jc w:val="left"/>
      </w:pPr>
      <w:r>
        <w:rPr>
          <w:color w:val="FF0000"/>
        </w:rPr>
        <w:tab/>
        <w:t>********</w:t>
      </w:r>
      <w:r>
        <w:rPr>
          <w:rFonts w:hint="eastAsia"/>
          <w:color w:val="FF0000"/>
        </w:rPr>
        <w:t>最终版方案对于左边长边来说不行，左长边(long</w:t>
      </w:r>
      <w:r>
        <w:rPr>
          <w:color w:val="FF0000"/>
        </w:rPr>
        <w:t>2)</w:t>
      </w:r>
      <w:r>
        <w:rPr>
          <w:rFonts w:hint="eastAsia"/>
          <w:color w:val="FF0000"/>
        </w:rPr>
        <w:t>需要在第二次滤波选择第一大簇(解决方案目前没有想好</w:t>
      </w:r>
      <w:r>
        <w:rPr>
          <w:color w:val="FF0000"/>
        </w:rPr>
        <w:t>)</w:t>
      </w:r>
    </w:p>
    <w:tbl>
      <w:tblPr>
        <w:tblStyle w:val="a7"/>
        <w:tblW w:w="0" w:type="auto"/>
        <w:tblLook w:val="04A0" w:firstRow="1" w:lastRow="0" w:firstColumn="1" w:lastColumn="0" w:noHBand="0" w:noVBand="1"/>
      </w:tblPr>
      <w:tblGrid>
        <w:gridCol w:w="4261"/>
        <w:gridCol w:w="4261"/>
      </w:tblGrid>
      <w:tr w:rsidR="00BC682E" w14:paraId="107D5932" w14:textId="77777777">
        <w:tc>
          <w:tcPr>
            <w:tcW w:w="4261" w:type="dxa"/>
          </w:tcPr>
          <w:p w14:paraId="2DCE48D4" w14:textId="77777777" w:rsidR="00BC682E" w:rsidRDefault="00000000">
            <w:pPr>
              <w:wordWrap w:val="0"/>
              <w:ind w:firstLine="420"/>
              <w:jc w:val="left"/>
            </w:pPr>
            <w:r>
              <w:rPr>
                <w:noProof/>
              </w:rPr>
              <w:drawing>
                <wp:inline distT="0" distB="0" distL="0" distR="0" wp14:anchorId="7F8361D4" wp14:editId="6E4D098F">
                  <wp:extent cx="1254760" cy="28733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1260132" cy="2885038"/>
                          </a:xfrm>
                          <a:prstGeom prst="rect">
                            <a:avLst/>
                          </a:prstGeom>
                        </pic:spPr>
                      </pic:pic>
                    </a:graphicData>
                  </a:graphic>
                </wp:inline>
              </w:drawing>
            </w:r>
            <w:r>
              <w:rPr>
                <w:noProof/>
              </w:rPr>
              <w:drawing>
                <wp:inline distT="0" distB="0" distL="0" distR="0" wp14:anchorId="1C74A36B" wp14:editId="41AE0C13">
                  <wp:extent cx="283845" cy="28486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293733" cy="2944419"/>
                          </a:xfrm>
                          <a:prstGeom prst="rect">
                            <a:avLst/>
                          </a:prstGeom>
                        </pic:spPr>
                      </pic:pic>
                    </a:graphicData>
                  </a:graphic>
                </wp:inline>
              </w:drawing>
            </w:r>
          </w:p>
        </w:tc>
        <w:tc>
          <w:tcPr>
            <w:tcW w:w="4261" w:type="dxa"/>
          </w:tcPr>
          <w:p w14:paraId="5DCCAFB3" w14:textId="77777777" w:rsidR="00BC682E" w:rsidRDefault="00000000">
            <w:pPr>
              <w:wordWrap w:val="0"/>
              <w:ind w:firstLine="420"/>
              <w:jc w:val="left"/>
            </w:pPr>
            <w:r>
              <w:rPr>
                <w:noProof/>
              </w:rPr>
              <w:drawing>
                <wp:inline distT="0" distB="0" distL="0" distR="0" wp14:anchorId="4D120453" wp14:editId="473CD2AC">
                  <wp:extent cx="1132205" cy="30289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1142270" cy="3056126"/>
                          </a:xfrm>
                          <a:prstGeom prst="rect">
                            <a:avLst/>
                          </a:prstGeom>
                        </pic:spPr>
                      </pic:pic>
                    </a:graphicData>
                  </a:graphic>
                </wp:inline>
              </w:drawing>
            </w:r>
            <w:r>
              <w:rPr>
                <w:noProof/>
              </w:rPr>
              <w:drawing>
                <wp:inline distT="0" distB="0" distL="0" distR="0" wp14:anchorId="036AE741" wp14:editId="37366921">
                  <wp:extent cx="409575" cy="29914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418957" cy="3055923"/>
                          </a:xfrm>
                          <a:prstGeom prst="rect">
                            <a:avLst/>
                          </a:prstGeom>
                        </pic:spPr>
                      </pic:pic>
                    </a:graphicData>
                  </a:graphic>
                </wp:inline>
              </w:drawing>
            </w:r>
          </w:p>
        </w:tc>
      </w:tr>
    </w:tbl>
    <w:p w14:paraId="33D38D9C" w14:textId="77777777" w:rsidR="00BC682E" w:rsidRDefault="00000000">
      <w:pPr>
        <w:pStyle w:val="2"/>
        <w:rPr>
          <w:rStyle w:val="20"/>
          <w:b/>
        </w:rPr>
      </w:pPr>
      <w:bookmarkStart w:id="10" w:name="_Toc140736675"/>
      <w:r>
        <w:rPr>
          <w:rStyle w:val="20"/>
          <w:b/>
        </w:rPr>
        <w:t xml:space="preserve">2. </w:t>
      </w:r>
      <w:r>
        <w:rPr>
          <w:rStyle w:val="20"/>
          <w:rFonts w:hint="eastAsia"/>
          <w:b/>
        </w:rPr>
        <w:t>细看open</w:t>
      </w:r>
      <w:r>
        <w:rPr>
          <w:rStyle w:val="20"/>
          <w:b/>
        </w:rPr>
        <w:t>3</w:t>
      </w:r>
      <w:r>
        <w:rPr>
          <w:rStyle w:val="20"/>
          <w:rFonts w:hint="eastAsia"/>
          <w:b/>
        </w:rPr>
        <w:t>D文档（未看完）</w:t>
      </w:r>
      <w:bookmarkEnd w:id="10"/>
    </w:p>
    <w:p w14:paraId="55EC6739" w14:textId="77777777" w:rsidR="00BC682E" w:rsidRDefault="00000000">
      <w:pPr>
        <w:wordWrap w:val="0"/>
        <w:ind w:firstLine="420"/>
        <w:jc w:val="left"/>
      </w:pPr>
      <w:r>
        <w:rPr>
          <w:rFonts w:hint="eastAsia"/>
        </w:rPr>
        <w:t>在</w:t>
      </w:r>
      <w:r>
        <w:t>cvtutorials.com</w:t>
      </w:r>
      <w:r>
        <w:rPr>
          <w:rFonts w:hint="eastAsia"/>
        </w:rPr>
        <w:t>细看了open</w:t>
      </w:r>
      <w:r>
        <w:t>3</w:t>
      </w:r>
      <w:r>
        <w:rPr>
          <w:rFonts w:hint="eastAsia"/>
        </w:rPr>
        <w:t>D文档，没看完</w:t>
      </w:r>
    </w:p>
    <w:p w14:paraId="6940CF78" w14:textId="77777777" w:rsidR="00BC682E" w:rsidRDefault="00000000">
      <w:pPr>
        <w:widowControl/>
        <w:wordWrap w:val="0"/>
        <w:ind w:firstLine="420"/>
        <w:jc w:val="left"/>
      </w:pPr>
      <w:r>
        <w:br w:type="page"/>
      </w:r>
    </w:p>
    <w:p w14:paraId="76641FA8" w14:textId="77777777" w:rsidR="00BC682E" w:rsidRDefault="00000000">
      <w:pPr>
        <w:pStyle w:val="1"/>
        <w:wordWrap w:val="0"/>
      </w:pPr>
      <w:bookmarkStart w:id="11" w:name="_Toc140736676"/>
      <w:r>
        <w:rPr>
          <w:rFonts w:hint="eastAsia"/>
        </w:rPr>
        <w:lastRenderedPageBreak/>
        <w:t>7</w:t>
      </w:r>
      <w:r>
        <w:t>.11</w:t>
      </w:r>
      <w:bookmarkEnd w:id="11"/>
      <w:r>
        <w:t xml:space="preserve"> </w:t>
      </w:r>
    </w:p>
    <w:p w14:paraId="7A1F73E7" w14:textId="77777777" w:rsidR="00BC682E" w:rsidRDefault="00000000">
      <w:pPr>
        <w:wordWrap w:val="0"/>
        <w:ind w:firstLineChars="0" w:firstLine="0"/>
        <w:jc w:val="left"/>
      </w:pPr>
      <w:bookmarkStart w:id="12" w:name="_Toc140736677"/>
      <w:r>
        <w:rPr>
          <w:rStyle w:val="20"/>
        </w:rPr>
        <w:t xml:space="preserve">1. </w:t>
      </w:r>
      <w:r>
        <w:rPr>
          <w:rStyle w:val="20"/>
          <w:rFonts w:hint="eastAsia"/>
        </w:rPr>
        <w:t>了解工程技术线</w:t>
      </w:r>
      <w:bookmarkEnd w:id="12"/>
    </w:p>
    <w:p w14:paraId="23AE5922" w14:textId="77777777" w:rsidR="00BC682E" w:rsidRDefault="00000000">
      <w:pPr>
        <w:wordWrap w:val="0"/>
        <w:ind w:firstLine="420"/>
        <w:jc w:val="left"/>
      </w:pPr>
      <w:r>
        <w:rPr>
          <w:rFonts w:hint="eastAsia"/>
        </w:rPr>
        <w:t>找一些论文，了解当前技术发展（可以再改进一下轨道提取代码）</w:t>
      </w:r>
    </w:p>
    <w:p w14:paraId="729E3CB3" w14:textId="77777777" w:rsidR="00BC682E" w:rsidRDefault="00000000">
      <w:pPr>
        <w:pStyle w:val="1"/>
        <w:wordWrap w:val="0"/>
      </w:pPr>
      <w:bookmarkStart w:id="13" w:name="_Toc140736678"/>
      <w:r>
        <w:rPr>
          <w:rFonts w:hint="eastAsia"/>
        </w:rPr>
        <w:t>7</w:t>
      </w:r>
      <w:r>
        <w:t>.12</w:t>
      </w:r>
      <w:bookmarkEnd w:id="13"/>
    </w:p>
    <w:p w14:paraId="3B8B8694" w14:textId="77777777" w:rsidR="00BC682E" w:rsidRDefault="00000000">
      <w:pPr>
        <w:wordWrap w:val="0"/>
        <w:ind w:firstLine="420"/>
        <w:jc w:val="left"/>
      </w:pPr>
      <w:r>
        <w:t>U</w:t>
      </w:r>
      <w:r>
        <w:rPr>
          <w:rFonts w:hint="eastAsia"/>
        </w:rPr>
        <w:t>buntu官方的虚拟机multi pass有bug，后来选择了virtualbox</w:t>
      </w:r>
    </w:p>
    <w:p w14:paraId="72B6B6CD" w14:textId="77777777" w:rsidR="00BC682E" w:rsidRDefault="00000000">
      <w:pPr>
        <w:pStyle w:val="1"/>
        <w:wordWrap w:val="0"/>
      </w:pPr>
      <w:bookmarkStart w:id="14" w:name="_Toc140736679"/>
      <w:r>
        <w:t>7.13</w:t>
      </w:r>
      <w:bookmarkEnd w:id="14"/>
      <w:r>
        <w:t xml:space="preserve"> </w:t>
      </w:r>
    </w:p>
    <w:p w14:paraId="668FCAE9" w14:textId="77777777" w:rsidR="00BC682E" w:rsidRDefault="00000000">
      <w:pPr>
        <w:wordWrap w:val="0"/>
        <w:ind w:firstLine="420"/>
        <w:jc w:val="left"/>
      </w:pPr>
      <w:r>
        <w:rPr>
          <w:rFonts w:hint="eastAsia"/>
        </w:rPr>
        <w:t>安排：学习ubuntu，PCL。画出项目流程图并使用VM模拟项目流程。博士论文读完。了解其他工具站。查看群宾专利。</w:t>
      </w:r>
    </w:p>
    <w:p w14:paraId="356830F9" w14:textId="77777777" w:rsidR="00BC682E" w:rsidRDefault="00BC682E">
      <w:pPr>
        <w:wordWrap w:val="0"/>
        <w:ind w:firstLineChars="0" w:firstLine="0"/>
        <w:jc w:val="left"/>
      </w:pPr>
    </w:p>
    <w:p w14:paraId="792BA29C" w14:textId="77777777" w:rsidR="00BC682E" w:rsidRDefault="00000000">
      <w:pPr>
        <w:pStyle w:val="2"/>
        <w:wordWrap w:val="0"/>
      </w:pPr>
      <w:bookmarkStart w:id="15" w:name="_Toc140736680"/>
      <w:r>
        <w:t xml:space="preserve">1 </w:t>
      </w:r>
      <w:r>
        <w:rPr>
          <w:rFonts w:hint="eastAsia"/>
        </w:rPr>
        <w:t>（环境配置）工作&amp;问题记录</w:t>
      </w:r>
      <w:bookmarkEnd w:id="15"/>
    </w:p>
    <w:p w14:paraId="1A0A38EE" w14:textId="77777777" w:rsidR="00BC682E" w:rsidRDefault="00000000">
      <w:pPr>
        <w:pStyle w:val="3"/>
      </w:pPr>
      <w:bookmarkStart w:id="16" w:name="_Toc140736681"/>
      <w:r>
        <w:t>1.1 W</w:t>
      </w:r>
      <w:r>
        <w:rPr>
          <w:rFonts w:hint="eastAsia"/>
        </w:rPr>
        <w:t>indows</w:t>
      </w:r>
      <w:r>
        <w:t>+</w:t>
      </w:r>
      <w:r>
        <w:rPr>
          <w:rFonts w:hint="eastAsia"/>
        </w:rPr>
        <w:t>vscode</w:t>
      </w:r>
      <w:r>
        <w:t>+</w:t>
      </w:r>
      <w:r>
        <w:rPr>
          <w:rFonts w:hint="eastAsia"/>
        </w:rPr>
        <w:t>pcl</w:t>
      </w:r>
      <w:bookmarkEnd w:id="16"/>
    </w:p>
    <w:tbl>
      <w:tblPr>
        <w:tblStyle w:val="a7"/>
        <w:tblW w:w="0" w:type="auto"/>
        <w:tblInd w:w="360" w:type="dxa"/>
        <w:tblLook w:val="04A0" w:firstRow="1" w:lastRow="0" w:firstColumn="1" w:lastColumn="0" w:noHBand="0" w:noVBand="1"/>
      </w:tblPr>
      <w:tblGrid>
        <w:gridCol w:w="8162"/>
      </w:tblGrid>
      <w:tr w:rsidR="00BC682E" w14:paraId="0C91E221" w14:textId="77777777">
        <w:tc>
          <w:tcPr>
            <w:tcW w:w="8522" w:type="dxa"/>
          </w:tcPr>
          <w:p w14:paraId="1536B87D" w14:textId="77777777" w:rsidR="00BC682E" w:rsidRDefault="00000000">
            <w:pPr>
              <w:pStyle w:val="ab"/>
              <w:wordWrap w:val="0"/>
              <w:ind w:firstLineChars="0" w:firstLine="0"/>
              <w:jc w:val="left"/>
            </w:pPr>
            <w:r>
              <w:rPr>
                <w:noProof/>
              </w:rPr>
              <w:drawing>
                <wp:inline distT="0" distB="0" distL="0" distR="0" wp14:anchorId="3D6BD986" wp14:editId="6D84CEE8">
                  <wp:extent cx="4782820" cy="584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4802075" cy="586817"/>
                          </a:xfrm>
                          <a:prstGeom prst="rect">
                            <a:avLst/>
                          </a:prstGeom>
                        </pic:spPr>
                      </pic:pic>
                    </a:graphicData>
                  </a:graphic>
                </wp:inline>
              </w:drawing>
            </w:r>
          </w:p>
          <w:p w14:paraId="6F504576" w14:textId="77777777" w:rsidR="00BC682E" w:rsidRDefault="00000000">
            <w:pPr>
              <w:pStyle w:val="ab"/>
              <w:wordWrap w:val="0"/>
              <w:ind w:firstLineChars="0" w:firstLine="0"/>
              <w:jc w:val="left"/>
            </w:pPr>
            <w:r>
              <w:rPr>
                <w:rFonts w:hint="eastAsia"/>
              </w:rPr>
              <w:t>两个都需要安装，pdb那个文件解压缩到P</w:t>
            </w:r>
            <w:r>
              <w:t>CL</w:t>
            </w:r>
            <w:r>
              <w:rPr>
                <w:rFonts w:hint="eastAsia"/>
              </w:rPr>
              <w:t>\</w:t>
            </w:r>
            <w:r>
              <w:t xml:space="preserve">bin </w:t>
            </w:r>
            <w:r>
              <w:rPr>
                <w:rFonts w:hint="eastAsia"/>
              </w:rPr>
              <w:t>里</w:t>
            </w:r>
          </w:p>
          <w:p w14:paraId="7585A697" w14:textId="77777777" w:rsidR="00BC682E" w:rsidRDefault="00000000">
            <w:pPr>
              <w:pStyle w:val="ab"/>
              <w:wordWrap w:val="0"/>
              <w:ind w:firstLineChars="0" w:firstLine="0"/>
              <w:jc w:val="left"/>
            </w:pPr>
            <w:r>
              <w:t>C:\Users\austin.zhang\DEV\PCL_1_13_0\3rdParty\OpenNI2</w:t>
            </w:r>
          </w:p>
          <w:p w14:paraId="2354F042" w14:textId="77777777" w:rsidR="00BC682E" w:rsidRDefault="00000000">
            <w:pPr>
              <w:pStyle w:val="ab"/>
              <w:wordWrap w:val="0"/>
              <w:ind w:firstLineChars="0" w:firstLine="0"/>
              <w:jc w:val="left"/>
            </w:pPr>
            <w:r>
              <w:rPr>
                <w:rFonts w:hint="eastAsia"/>
              </w:rPr>
              <w:t>这个文件可能会安装到</w:t>
            </w:r>
            <w:r>
              <w:t>C:\Program Files</w:t>
            </w:r>
          </w:p>
        </w:tc>
      </w:tr>
      <w:tr w:rsidR="00BC682E" w14:paraId="42020C07" w14:textId="77777777">
        <w:tc>
          <w:tcPr>
            <w:tcW w:w="8522" w:type="dxa"/>
          </w:tcPr>
          <w:p w14:paraId="539CD0C6" w14:textId="77777777" w:rsidR="00BC682E" w:rsidRDefault="00000000">
            <w:pPr>
              <w:pStyle w:val="ab"/>
              <w:wordWrap w:val="0"/>
              <w:ind w:firstLineChars="0" w:firstLine="0"/>
              <w:jc w:val="left"/>
            </w:pPr>
            <w:r>
              <w:rPr>
                <w:noProof/>
              </w:rPr>
              <w:drawing>
                <wp:inline distT="0" distB="0" distL="0" distR="0" wp14:anchorId="1B028355" wp14:editId="4A7520D4">
                  <wp:extent cx="3648075" cy="11049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3648584" cy="1105054"/>
                          </a:xfrm>
                          <a:prstGeom prst="rect">
                            <a:avLst/>
                          </a:prstGeom>
                        </pic:spPr>
                      </pic:pic>
                    </a:graphicData>
                  </a:graphic>
                </wp:inline>
              </w:drawing>
            </w:r>
            <w:r>
              <w:rPr>
                <w:rFonts w:hint="eastAsia"/>
              </w:rPr>
              <w:t>6个环境变量</w:t>
            </w:r>
          </w:p>
        </w:tc>
      </w:tr>
    </w:tbl>
    <w:p w14:paraId="6394490C" w14:textId="77777777" w:rsidR="00BC682E" w:rsidRDefault="00000000">
      <w:pPr>
        <w:ind w:firstLine="420"/>
      </w:pPr>
      <w:r>
        <w:t>W</w:t>
      </w:r>
      <w:r>
        <w:rPr>
          <w:rFonts w:hint="eastAsia"/>
        </w:rPr>
        <w:t>indows下使用vscode安装pcl很不友好，目前存在问题：识别不了头文件，再i</w:t>
      </w:r>
      <w:r>
        <w:t>ncludePath</w:t>
      </w:r>
      <w:r>
        <w:rPr>
          <w:rFonts w:hint="eastAsia"/>
        </w:rPr>
        <w:t xml:space="preserve">中添加路径也没有用 </w:t>
      </w:r>
      <w:r>
        <w:t xml:space="preserve">|| </w:t>
      </w:r>
      <w:r>
        <w:rPr>
          <w:rFonts w:hint="eastAsia"/>
        </w:rPr>
        <w:t>感觉i</w:t>
      </w:r>
      <w:r>
        <w:t>ncludePath</w:t>
      </w:r>
      <w:r>
        <w:rPr>
          <w:rFonts w:hint="eastAsia"/>
        </w:rPr>
        <w:t>知识为了头文件不全</w:t>
      </w:r>
    </w:p>
    <w:tbl>
      <w:tblPr>
        <w:tblStyle w:val="a7"/>
        <w:tblW w:w="0" w:type="auto"/>
        <w:tblInd w:w="360" w:type="dxa"/>
        <w:tblLook w:val="04A0" w:firstRow="1" w:lastRow="0" w:firstColumn="1" w:lastColumn="0" w:noHBand="0" w:noVBand="1"/>
      </w:tblPr>
      <w:tblGrid>
        <w:gridCol w:w="8162"/>
      </w:tblGrid>
      <w:tr w:rsidR="00BC682E" w14:paraId="1A86A468" w14:textId="77777777">
        <w:tc>
          <w:tcPr>
            <w:tcW w:w="8522" w:type="dxa"/>
          </w:tcPr>
          <w:p w14:paraId="4AC34FC3" w14:textId="77777777" w:rsidR="00BC682E" w:rsidRDefault="00000000">
            <w:pPr>
              <w:pStyle w:val="ab"/>
              <w:wordWrap w:val="0"/>
              <w:ind w:firstLineChars="0" w:firstLine="0"/>
              <w:jc w:val="left"/>
            </w:pPr>
            <w:r>
              <w:rPr>
                <w:noProof/>
              </w:rPr>
              <w:drawing>
                <wp:inline distT="0" distB="0" distL="0" distR="0" wp14:anchorId="0A7953C3" wp14:editId="6B8F2525">
                  <wp:extent cx="4914900" cy="55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5006677" cy="567214"/>
                          </a:xfrm>
                          <a:prstGeom prst="rect">
                            <a:avLst/>
                          </a:prstGeom>
                        </pic:spPr>
                      </pic:pic>
                    </a:graphicData>
                  </a:graphic>
                </wp:inline>
              </w:drawing>
            </w:r>
          </w:p>
          <w:p w14:paraId="41D7D617" w14:textId="77777777" w:rsidR="00BC682E" w:rsidRDefault="00000000">
            <w:pPr>
              <w:pStyle w:val="ab"/>
              <w:wordWrap w:val="0"/>
              <w:ind w:firstLineChars="0" w:firstLine="0"/>
              <w:jc w:val="left"/>
            </w:pPr>
            <w:r>
              <w:rPr>
                <w:rFonts w:hint="eastAsia"/>
              </w:rPr>
              <w:t>路径只是不对，路径指示在当前路径下</w:t>
            </w:r>
          </w:p>
          <w:p w14:paraId="103CF990" w14:textId="77777777" w:rsidR="00BC682E" w:rsidRDefault="00000000">
            <w:pPr>
              <w:pStyle w:val="ab"/>
              <w:wordWrap w:val="0"/>
              <w:ind w:firstLineChars="0" w:firstLine="0"/>
              <w:jc w:val="left"/>
            </w:pPr>
            <w:r>
              <w:rPr>
                <w:noProof/>
              </w:rPr>
              <w:lastRenderedPageBreak/>
              <w:drawing>
                <wp:inline distT="0" distB="0" distL="0" distR="0" wp14:anchorId="6D90FD51" wp14:editId="6E52F672">
                  <wp:extent cx="4765040" cy="12115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4773703" cy="1213828"/>
                          </a:xfrm>
                          <a:prstGeom prst="rect">
                            <a:avLst/>
                          </a:prstGeom>
                        </pic:spPr>
                      </pic:pic>
                    </a:graphicData>
                  </a:graphic>
                </wp:inline>
              </w:drawing>
            </w:r>
          </w:p>
          <w:p w14:paraId="0E3ECE8D" w14:textId="77777777" w:rsidR="00BC682E" w:rsidRDefault="00000000">
            <w:pPr>
              <w:pStyle w:val="ab"/>
              <w:wordWrap w:val="0"/>
              <w:ind w:firstLineChars="0" w:firstLine="0"/>
              <w:jc w:val="left"/>
            </w:pPr>
            <w:r>
              <w:rPr>
                <w:rFonts w:hint="eastAsia"/>
              </w:rPr>
              <w:t>使用*</w:t>
            </w:r>
            <w:r>
              <w:t>*</w:t>
            </w:r>
            <w:r>
              <w:rPr>
                <w:rFonts w:hint="eastAsia"/>
              </w:rPr>
              <w:t xml:space="preserve">递归，至少头文件路径没问题 </w:t>
            </w:r>
            <w:r>
              <w:t xml:space="preserve">   --  </w:t>
            </w:r>
            <w:r>
              <w:rPr>
                <w:rFonts w:hint="eastAsia"/>
              </w:rPr>
              <w:t>可能需要重启vscode</w:t>
            </w:r>
          </w:p>
        </w:tc>
      </w:tr>
      <w:tr w:rsidR="00BC682E" w14:paraId="60FA5376" w14:textId="77777777">
        <w:tc>
          <w:tcPr>
            <w:tcW w:w="8522" w:type="dxa"/>
          </w:tcPr>
          <w:p w14:paraId="3A5DF190" w14:textId="77777777" w:rsidR="00BC682E" w:rsidRDefault="00000000">
            <w:pPr>
              <w:pStyle w:val="ab"/>
              <w:wordWrap w:val="0"/>
              <w:ind w:firstLineChars="0" w:firstLine="0"/>
              <w:jc w:val="left"/>
            </w:pPr>
            <w:r>
              <w:rPr>
                <w:rFonts w:hint="eastAsia"/>
              </w:rPr>
              <w:lastRenderedPageBreak/>
              <w:t>补充：</w:t>
            </w:r>
          </w:p>
          <w:p w14:paraId="4108FB9A" w14:textId="77777777" w:rsidR="00BC682E" w:rsidRDefault="00000000">
            <w:pPr>
              <w:pStyle w:val="ab"/>
              <w:wordWrap w:val="0"/>
              <w:ind w:firstLineChars="0" w:firstLine="0"/>
              <w:jc w:val="left"/>
            </w:pPr>
            <w:r>
              <w:rPr>
                <w:rFonts w:hint="eastAsia"/>
              </w:rPr>
              <w:t>Includepath只是帮助插件找到文件，而报错找不到文件是因为编译找不到，所以要为编译器指定文件路径。（！！！！必要的时候关闭coderrunner， 他的报错信息不完整）</w:t>
            </w:r>
          </w:p>
          <w:p w14:paraId="10A91811" w14:textId="77777777" w:rsidR="00BC682E" w:rsidRDefault="00000000">
            <w:pPr>
              <w:pStyle w:val="ab"/>
              <w:wordWrap w:val="0"/>
              <w:ind w:firstLineChars="0" w:firstLine="0"/>
              <w:jc w:val="left"/>
            </w:pPr>
            <w:r>
              <w:rPr>
                <w:noProof/>
              </w:rPr>
              <w:drawing>
                <wp:inline distT="0" distB="0" distL="114300" distR="114300" wp14:anchorId="7FC57483" wp14:editId="5513C498">
                  <wp:extent cx="5041900" cy="292100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4"/>
                          <a:stretch>
                            <a:fillRect/>
                          </a:stretch>
                        </pic:blipFill>
                        <pic:spPr>
                          <a:xfrm>
                            <a:off x="0" y="0"/>
                            <a:ext cx="5041900" cy="2921000"/>
                          </a:xfrm>
                          <a:prstGeom prst="rect">
                            <a:avLst/>
                          </a:prstGeom>
                          <a:noFill/>
                          <a:ln>
                            <a:noFill/>
                          </a:ln>
                        </pic:spPr>
                      </pic:pic>
                    </a:graphicData>
                  </a:graphic>
                </wp:inline>
              </w:drawing>
            </w:r>
          </w:p>
          <w:p w14:paraId="420D04D7" w14:textId="77777777" w:rsidR="00BC682E" w:rsidRDefault="00000000">
            <w:pPr>
              <w:pStyle w:val="ab"/>
              <w:wordWrap w:val="0"/>
              <w:ind w:firstLineChars="0" w:firstLine="0"/>
              <w:jc w:val="left"/>
            </w:pPr>
            <w:r>
              <w:rPr>
                <w:noProof/>
              </w:rPr>
              <w:drawing>
                <wp:inline distT="0" distB="0" distL="114300" distR="114300" wp14:anchorId="7269D08F" wp14:editId="6072F9E1">
                  <wp:extent cx="5043805" cy="117475"/>
                  <wp:effectExtent l="0" t="0" r="10795" b="952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5"/>
                          <a:stretch>
                            <a:fillRect/>
                          </a:stretch>
                        </pic:blipFill>
                        <pic:spPr>
                          <a:xfrm>
                            <a:off x="0" y="0"/>
                            <a:ext cx="5043805" cy="117475"/>
                          </a:xfrm>
                          <a:prstGeom prst="rect">
                            <a:avLst/>
                          </a:prstGeom>
                          <a:noFill/>
                          <a:ln>
                            <a:noFill/>
                          </a:ln>
                        </pic:spPr>
                      </pic:pic>
                    </a:graphicData>
                  </a:graphic>
                </wp:inline>
              </w:drawing>
            </w:r>
          </w:p>
          <w:p w14:paraId="087F7C95" w14:textId="77777777" w:rsidR="00BC682E" w:rsidRDefault="00000000">
            <w:pPr>
              <w:pStyle w:val="ab"/>
              <w:wordWrap w:val="0"/>
              <w:ind w:firstLineChars="0" w:firstLine="0"/>
              <w:jc w:val="left"/>
            </w:pPr>
            <w:r>
              <w:rPr>
                <w:rFonts w:hint="eastAsia"/>
              </w:rPr>
              <w:t>（coderunner）</w:t>
            </w:r>
          </w:p>
          <w:p w14:paraId="1DDB16C1" w14:textId="77777777" w:rsidR="00BC682E" w:rsidRDefault="00000000">
            <w:pPr>
              <w:pStyle w:val="ab"/>
              <w:wordWrap w:val="0"/>
              <w:ind w:firstLineChars="0" w:firstLine="0"/>
              <w:jc w:val="left"/>
            </w:pPr>
            <w:r>
              <w:rPr>
                <w:rFonts w:hint="eastAsia"/>
              </w:rPr>
              <w:t>这些库是相互依赖的，关闭coderunner后可以看到清晰的报错，一个一个添加依赖</w:t>
            </w:r>
          </w:p>
          <w:p w14:paraId="7904AD8C" w14:textId="77777777" w:rsidR="00BC682E" w:rsidRDefault="00000000">
            <w:pPr>
              <w:pStyle w:val="ab"/>
              <w:wordWrap w:val="0"/>
              <w:ind w:firstLineChars="0" w:firstLine="0"/>
              <w:jc w:val="left"/>
            </w:pPr>
            <w:r>
              <w:rPr>
                <w:noProof/>
              </w:rPr>
              <w:drawing>
                <wp:inline distT="0" distB="0" distL="114300" distR="114300" wp14:anchorId="35E9175D" wp14:editId="4A321078">
                  <wp:extent cx="5043170" cy="885825"/>
                  <wp:effectExtent l="0" t="0" r="11430" b="317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5043170" cy="885825"/>
                          </a:xfrm>
                          <a:prstGeom prst="rect">
                            <a:avLst/>
                          </a:prstGeom>
                          <a:noFill/>
                          <a:ln>
                            <a:noFill/>
                          </a:ln>
                        </pic:spPr>
                      </pic:pic>
                    </a:graphicData>
                  </a:graphic>
                </wp:inline>
              </w:drawing>
            </w:r>
          </w:p>
          <w:p w14:paraId="4382BFFB" w14:textId="77777777" w:rsidR="00BC682E" w:rsidRDefault="00000000">
            <w:pPr>
              <w:pStyle w:val="ab"/>
              <w:wordWrap w:val="0"/>
              <w:ind w:firstLineChars="0" w:firstLine="0"/>
              <w:jc w:val="left"/>
            </w:pPr>
            <w:r>
              <w:rPr>
                <w:rFonts w:hint="eastAsia"/>
              </w:rPr>
              <w:t>这是新的问题，提示平台不支持aligned_malloc和aligned_free</w:t>
            </w:r>
          </w:p>
          <w:p w14:paraId="0A0BDE39" w14:textId="77777777" w:rsidR="00BC682E" w:rsidRDefault="00000000">
            <w:pPr>
              <w:pStyle w:val="ab"/>
              <w:wordWrap w:val="0"/>
              <w:ind w:firstLineChars="0" w:firstLine="0"/>
              <w:jc w:val="left"/>
            </w:pPr>
            <w:r>
              <w:rPr>
                <w:rFonts w:hint="eastAsia"/>
              </w:rPr>
              <w:t>之前mingw下载成win32版本的了，更换mingw版本后pcl的头文件总是报错，放弃</w:t>
            </w:r>
          </w:p>
          <w:p w14:paraId="0458E29D" w14:textId="77777777" w:rsidR="00BC682E" w:rsidRDefault="00000000">
            <w:pPr>
              <w:pStyle w:val="ab"/>
              <w:wordWrap w:val="0"/>
              <w:ind w:firstLineChars="0" w:firstLine="0"/>
              <w:jc w:val="left"/>
            </w:pPr>
            <w:r>
              <w:rPr>
                <w:noProof/>
              </w:rPr>
              <w:lastRenderedPageBreak/>
              <w:drawing>
                <wp:inline distT="0" distB="0" distL="114300" distR="114300" wp14:anchorId="7DAEA295" wp14:editId="2FA029E9">
                  <wp:extent cx="5036185" cy="1615440"/>
                  <wp:effectExtent l="0" t="0" r="571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5036185" cy="1615440"/>
                          </a:xfrm>
                          <a:prstGeom prst="rect">
                            <a:avLst/>
                          </a:prstGeom>
                          <a:noFill/>
                          <a:ln>
                            <a:noFill/>
                          </a:ln>
                        </pic:spPr>
                      </pic:pic>
                    </a:graphicData>
                  </a:graphic>
                </wp:inline>
              </w:drawing>
            </w:r>
          </w:p>
        </w:tc>
      </w:tr>
    </w:tbl>
    <w:p w14:paraId="7E60B912" w14:textId="77777777" w:rsidR="00BC682E" w:rsidRDefault="00000000">
      <w:pPr>
        <w:pStyle w:val="ab"/>
        <w:numPr>
          <w:ilvl w:val="0"/>
          <w:numId w:val="6"/>
        </w:numPr>
        <w:wordWrap w:val="0"/>
        <w:ind w:firstLineChars="0"/>
        <w:jc w:val="left"/>
      </w:pPr>
      <w:r>
        <w:rPr>
          <w:rFonts w:hint="eastAsia"/>
        </w:rPr>
        <w:lastRenderedPageBreak/>
        <w:t xml:space="preserve">关于virtualBox虚拟机启动异常和无法保存设置 </w:t>
      </w:r>
      <w:r>
        <w:t xml:space="preserve">   </w:t>
      </w:r>
      <w:r>
        <w:rPr>
          <w:rFonts w:hint="eastAsia"/>
        </w:rPr>
        <w:t>—————</w:t>
      </w:r>
      <w:r>
        <w:t xml:space="preserve">    </w:t>
      </w:r>
      <w:r>
        <w:rPr>
          <w:rFonts w:hint="eastAsia"/>
        </w:rPr>
        <w:t>使用管理员权限启动</w:t>
      </w:r>
    </w:p>
    <w:p w14:paraId="5FA8D442" w14:textId="77777777" w:rsidR="00BC682E" w:rsidRDefault="00BC682E">
      <w:pPr>
        <w:pStyle w:val="ab"/>
        <w:wordWrap w:val="0"/>
        <w:ind w:left="420" w:firstLineChars="0" w:firstLine="0"/>
        <w:jc w:val="left"/>
      </w:pPr>
    </w:p>
    <w:p w14:paraId="6AE3D765" w14:textId="77777777" w:rsidR="00BC682E" w:rsidRDefault="00000000">
      <w:pPr>
        <w:pStyle w:val="3"/>
      </w:pPr>
      <w:bookmarkStart w:id="17" w:name="_Toc140736682"/>
      <w:r>
        <w:t xml:space="preserve">1.2 </w:t>
      </w:r>
      <w:r>
        <w:rPr>
          <w:rFonts w:hint="eastAsia"/>
        </w:rPr>
        <w:t>Ubuntu</w:t>
      </w:r>
      <w:r>
        <w:t>+</w:t>
      </w:r>
      <w:r>
        <w:rPr>
          <w:rFonts w:hint="eastAsia"/>
        </w:rPr>
        <w:t>PCL安装问题</w:t>
      </w:r>
      <w:bookmarkEnd w:id="17"/>
    </w:p>
    <w:tbl>
      <w:tblPr>
        <w:tblStyle w:val="a7"/>
        <w:tblW w:w="0" w:type="auto"/>
        <w:tblInd w:w="420" w:type="dxa"/>
        <w:tblLook w:val="04A0" w:firstRow="1" w:lastRow="0" w:firstColumn="1" w:lastColumn="0" w:noHBand="0" w:noVBand="1"/>
      </w:tblPr>
      <w:tblGrid>
        <w:gridCol w:w="8102"/>
      </w:tblGrid>
      <w:tr w:rsidR="00BC682E" w14:paraId="5BBAC699" w14:textId="77777777">
        <w:tc>
          <w:tcPr>
            <w:tcW w:w="8522" w:type="dxa"/>
          </w:tcPr>
          <w:p w14:paraId="41CB1B5A"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update</w:t>
            </w:r>
          </w:p>
          <w:p w14:paraId="27E527A2"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git build-essential linux-libc-dev</w:t>
            </w:r>
          </w:p>
          <w:p w14:paraId="1D2E46D3"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cmake cmake-gui</w:t>
            </w:r>
          </w:p>
          <w:p w14:paraId="135FBF62"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libusb-1.0-0-dev libusb-dev libudev-dev</w:t>
            </w:r>
          </w:p>
          <w:p w14:paraId="5B3DC4F4"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mpi-default-dev openmpi-bin openmpi-common</w:t>
            </w:r>
          </w:p>
          <w:p w14:paraId="6BB9A0E0"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 xml:space="preserve">sudo apt-get install libflann1.9 libflann-dev </w:t>
            </w:r>
          </w:p>
          <w:p w14:paraId="4B5DA237"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libeigen3-dev</w:t>
            </w:r>
          </w:p>
          <w:p w14:paraId="62250719"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libboost-all-dev</w:t>
            </w:r>
          </w:p>
          <w:p w14:paraId="418E323C"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libqhull* libgtest-dev</w:t>
            </w:r>
          </w:p>
          <w:p w14:paraId="0729EDB5"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freeglut3-dev pkg-config</w:t>
            </w:r>
          </w:p>
          <w:p w14:paraId="6E90FE49"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libxmu-dev libxi-dev</w:t>
            </w:r>
          </w:p>
          <w:p w14:paraId="4B7825F0"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mono-complete</w:t>
            </w:r>
          </w:p>
          <w:p w14:paraId="5B5445EC"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libopenni-dev</w:t>
            </w:r>
          </w:p>
          <w:p w14:paraId="4B0B517D"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宋体" w:eastAsia="宋体" w:hAnsi="宋体" w:cs="宋体"/>
                <w:color w:val="DDDAD5"/>
                <w:kern w:val="0"/>
                <w:sz w:val="22"/>
              </w:rPr>
            </w:pPr>
            <w:r>
              <w:rPr>
                <w:rFonts w:ascii="Consolas" w:eastAsia="宋体" w:hAnsi="Consolas" w:cs="宋体"/>
                <w:color w:val="DDDAD5"/>
                <w:kern w:val="0"/>
                <w:sz w:val="24"/>
                <w:szCs w:val="24"/>
              </w:rPr>
              <w:t>sudo apt-get install libopenni2-dev</w:t>
            </w:r>
          </w:p>
          <w:p w14:paraId="0C4211B0" w14:textId="77777777" w:rsidR="00BC682E" w:rsidRDefault="00000000">
            <w:pPr>
              <w:pStyle w:val="ab"/>
              <w:wordWrap w:val="0"/>
              <w:ind w:left="420" w:firstLineChars="0" w:firstLine="0"/>
              <w:jc w:val="left"/>
            </w:pPr>
            <w:r>
              <w:rPr>
                <w:rFonts w:hint="eastAsia"/>
              </w:rPr>
              <w:t>批量安装了这些依赖，不知道有用没</w:t>
            </w:r>
          </w:p>
          <w:p w14:paraId="5DAD4847" w14:textId="77777777" w:rsidR="00BC682E" w:rsidRDefault="00000000">
            <w:pPr>
              <w:pStyle w:val="ab"/>
              <w:wordWrap w:val="0"/>
              <w:ind w:left="420" w:firstLineChars="0" w:firstLine="0"/>
              <w:jc w:val="left"/>
            </w:pPr>
            <w:r>
              <w:t>Vim xx.sh  -&gt;   sh xx.sh</w:t>
            </w:r>
            <w:r>
              <w:rPr>
                <w:rFonts w:hint="eastAsia"/>
              </w:rPr>
              <w:t>（就可以批量执行命令）</w:t>
            </w:r>
          </w:p>
        </w:tc>
      </w:tr>
      <w:tr w:rsidR="00BC682E" w14:paraId="360BE051" w14:textId="77777777">
        <w:tc>
          <w:tcPr>
            <w:tcW w:w="8522" w:type="dxa"/>
          </w:tcPr>
          <w:p w14:paraId="2761D09F" w14:textId="77777777" w:rsidR="00BC682E" w:rsidRDefault="00000000">
            <w:pPr>
              <w:wordWrap w:val="0"/>
              <w:ind w:firstLine="420"/>
              <w:jc w:val="left"/>
              <w:rPr>
                <w:rFonts w:ascii="Source Code Pro" w:hAnsi="Source Code Pro"/>
                <w:color w:val="B9B3AA"/>
                <w:szCs w:val="21"/>
                <w:shd w:val="clear" w:color="auto" w:fill="20232A"/>
              </w:rPr>
            </w:pPr>
            <w:r>
              <w:rPr>
                <w:rFonts w:ascii="Source Code Pro" w:hAnsi="Source Code Pro"/>
                <w:color w:val="B9B3AA"/>
                <w:szCs w:val="21"/>
                <w:shd w:val="clear" w:color="auto" w:fill="20232A"/>
              </w:rPr>
              <w:t>sudo apt install libpcl-dev</w:t>
            </w:r>
          </w:p>
          <w:p w14:paraId="6E8D32F5" w14:textId="77777777" w:rsidR="00BC682E" w:rsidRDefault="00000000">
            <w:pPr>
              <w:wordWrap w:val="0"/>
              <w:ind w:firstLine="420"/>
              <w:jc w:val="left"/>
            </w:pPr>
            <w:r>
              <w:rPr>
                <w:rFonts w:hint="eastAsia"/>
              </w:rPr>
              <w:t>看了另一个教程，一个命令就可以了，后续具体操作看下面链接</w:t>
            </w:r>
          </w:p>
          <w:p w14:paraId="39E8E0FB" w14:textId="77777777" w:rsidR="00BC682E" w:rsidRDefault="00000000">
            <w:pPr>
              <w:wordWrap w:val="0"/>
              <w:ind w:firstLine="420"/>
              <w:jc w:val="left"/>
              <w:rPr>
                <w:rFonts w:ascii="Consolas" w:eastAsia="宋体" w:hAnsi="Consolas" w:cs="宋体"/>
                <w:color w:val="DDDAD5"/>
                <w:kern w:val="0"/>
                <w:sz w:val="24"/>
                <w:szCs w:val="24"/>
              </w:rPr>
            </w:pPr>
            <w:hyperlink r:id="rId28" w:history="1">
              <w:r>
                <w:rPr>
                  <w:rStyle w:val="a9"/>
                </w:rPr>
                <w:t>(145条消息) Ubuntu20.04 Ubuntu18.04安装pcl点云库_长沙有肥鱼的博客-CSDN</w:t>
              </w:r>
              <w:r>
                <w:rPr>
                  <w:rStyle w:val="a9"/>
                </w:rPr>
                <w:lastRenderedPageBreak/>
                <w:t>博客</w:t>
              </w:r>
            </w:hyperlink>
          </w:p>
        </w:tc>
      </w:tr>
    </w:tbl>
    <w:p w14:paraId="00A942D2" w14:textId="77777777" w:rsidR="00BC682E" w:rsidRDefault="00000000">
      <w:pPr>
        <w:pStyle w:val="ab"/>
        <w:wordWrap w:val="0"/>
        <w:ind w:left="420" w:firstLineChars="0" w:firstLine="0"/>
        <w:jc w:val="left"/>
      </w:pPr>
      <w:r>
        <w:rPr>
          <w:rFonts w:hint="eastAsia"/>
        </w:rPr>
        <w:lastRenderedPageBreak/>
        <w:t>Ubuntu可在终端运行PCL，windows未成功</w:t>
      </w:r>
    </w:p>
    <w:p w14:paraId="78751906" w14:textId="77777777" w:rsidR="00BC682E" w:rsidRDefault="00000000">
      <w:pPr>
        <w:pStyle w:val="1"/>
        <w:wordWrap w:val="0"/>
      </w:pPr>
      <w:bookmarkStart w:id="18" w:name="_Toc140736683"/>
      <w:r>
        <w:rPr>
          <w:rFonts w:hint="eastAsia"/>
        </w:rPr>
        <w:t>7</w:t>
      </w:r>
      <w:r>
        <w:t>.14</w:t>
      </w:r>
      <w:bookmarkEnd w:id="18"/>
    </w:p>
    <w:p w14:paraId="3F4DF7DD" w14:textId="77777777" w:rsidR="00BC682E" w:rsidRDefault="00000000">
      <w:pPr>
        <w:pStyle w:val="2"/>
        <w:wordWrap w:val="0"/>
      </w:pPr>
      <w:bookmarkStart w:id="19" w:name="_Toc140736684"/>
      <w:r>
        <w:rPr>
          <w:rFonts w:hint="eastAsia"/>
        </w:rPr>
        <w:t>1</w:t>
      </w:r>
      <w:r>
        <w:t xml:space="preserve">. </w:t>
      </w:r>
      <w:r>
        <w:rPr>
          <w:rFonts w:hint="eastAsia"/>
        </w:rPr>
        <w:t>环境配置</w:t>
      </w:r>
      <w:bookmarkEnd w:id="19"/>
    </w:p>
    <w:p w14:paraId="2D2AA1E4" w14:textId="77777777" w:rsidR="00BC682E" w:rsidRDefault="00000000">
      <w:pPr>
        <w:pStyle w:val="3"/>
        <w:wordWrap w:val="0"/>
      </w:pPr>
      <w:bookmarkStart w:id="20" w:name="_Toc140736685"/>
      <w:r>
        <w:rPr>
          <w:rFonts w:hint="eastAsia"/>
        </w:rPr>
        <w:t>1</w:t>
      </w:r>
      <w:r>
        <w:t>.1</w:t>
      </w:r>
      <w:r>
        <w:rPr>
          <w:rFonts w:hint="eastAsia"/>
        </w:rPr>
        <w:t xml:space="preserve">惨败案例 </w:t>
      </w:r>
      <w:r>
        <w:t xml:space="preserve">– </w:t>
      </w:r>
      <w:r>
        <w:rPr>
          <w:rFonts w:hint="eastAsia"/>
        </w:rPr>
        <w:t>windows</w:t>
      </w:r>
      <w:r>
        <w:t>+</w:t>
      </w:r>
      <w:r>
        <w:rPr>
          <w:rFonts w:hint="eastAsia"/>
        </w:rPr>
        <w:t>vscode</w:t>
      </w:r>
      <w:r>
        <w:t>+</w:t>
      </w:r>
      <w:r>
        <w:rPr>
          <w:rFonts w:hint="eastAsia"/>
        </w:rPr>
        <w:t>PCL</w:t>
      </w:r>
      <w:bookmarkEnd w:id="20"/>
    </w:p>
    <w:p w14:paraId="5791820A" w14:textId="77777777" w:rsidR="00BC682E" w:rsidRDefault="00000000">
      <w:pPr>
        <w:wordWrap w:val="0"/>
        <w:ind w:firstLine="420"/>
        <w:jc w:val="left"/>
      </w:pPr>
      <w:r>
        <w:rPr>
          <w:rFonts w:hint="eastAsia"/>
        </w:rPr>
        <w:t>*针对windows环境使用vscode开发pcl的环境配置问题，应该从cmake的配置和编译器在编译过程中寻找头文件路径下手</w:t>
      </w:r>
    </w:p>
    <w:p w14:paraId="0436AE26" w14:textId="77777777" w:rsidR="00BC682E" w:rsidRDefault="00000000">
      <w:pPr>
        <w:wordWrap w:val="0"/>
        <w:ind w:firstLine="420"/>
        <w:jc w:val="left"/>
      </w:pPr>
      <w:r>
        <w:t>*</w:t>
      </w:r>
      <w:r>
        <w:rPr>
          <w:rFonts w:hint="eastAsia"/>
        </w:rPr>
        <w:t>先尝试使用cmake</w:t>
      </w:r>
      <w:r>
        <w:t>-</w:t>
      </w:r>
      <w:r>
        <w:rPr>
          <w:rFonts w:hint="eastAsia"/>
        </w:rPr>
        <w:t>gui编译，看是否能通过</w:t>
      </w:r>
    </w:p>
    <w:p w14:paraId="40C3AC97" w14:textId="77777777" w:rsidR="00BC682E" w:rsidRDefault="00000000">
      <w:pPr>
        <w:wordWrap w:val="0"/>
        <w:ind w:firstLine="420"/>
        <w:jc w:val="left"/>
      </w:pPr>
      <w:r>
        <w:rPr>
          <w:rFonts w:hint="eastAsia"/>
        </w:rPr>
        <w:t>（windows + vscode + pcl）太麻烦，windows使用vs， ubuntu使用vscode</w:t>
      </w:r>
    </w:p>
    <w:p w14:paraId="2DC0ECF5" w14:textId="77777777" w:rsidR="00BC682E" w:rsidRDefault="00000000">
      <w:pPr>
        <w:pStyle w:val="3"/>
        <w:wordWrap w:val="0"/>
      </w:pPr>
      <w:bookmarkStart w:id="21" w:name="_Toc140736686"/>
      <w:r>
        <w:t>1.2 U</w:t>
      </w:r>
      <w:r>
        <w:rPr>
          <w:rFonts w:hint="eastAsia"/>
        </w:rPr>
        <w:t>buntu安装/远程图形化界面</w:t>
      </w:r>
      <w:bookmarkEnd w:id="21"/>
    </w:p>
    <w:p w14:paraId="5D4F2D26" w14:textId="77777777" w:rsidR="00BC682E" w:rsidRDefault="00BC682E">
      <w:pPr>
        <w:wordWrap w:val="0"/>
        <w:ind w:firstLine="420"/>
        <w:jc w:val="left"/>
      </w:pPr>
    </w:p>
    <w:tbl>
      <w:tblPr>
        <w:tblStyle w:val="a7"/>
        <w:tblW w:w="0" w:type="auto"/>
        <w:tblLook w:val="04A0" w:firstRow="1" w:lastRow="0" w:firstColumn="1" w:lastColumn="0" w:noHBand="0" w:noVBand="1"/>
      </w:tblPr>
      <w:tblGrid>
        <w:gridCol w:w="8522"/>
      </w:tblGrid>
      <w:tr w:rsidR="00BC682E" w14:paraId="4DA96001" w14:textId="77777777">
        <w:tc>
          <w:tcPr>
            <w:tcW w:w="8522" w:type="dxa"/>
          </w:tcPr>
          <w:p w14:paraId="4183E2D8" w14:textId="77777777" w:rsidR="00BC682E" w:rsidRDefault="00000000">
            <w:pPr>
              <w:wordWrap w:val="0"/>
              <w:ind w:firstLine="420"/>
              <w:jc w:val="left"/>
            </w:pPr>
            <w:r>
              <w:rPr>
                <w:rFonts w:hint="eastAsia"/>
              </w:rPr>
              <w:t>Ubuntu安装图形化界面及远程连接（VNC登录）</w:t>
            </w:r>
          </w:p>
          <w:p w14:paraId="7BA262B7" w14:textId="77777777" w:rsidR="00BC682E" w:rsidRDefault="00000000">
            <w:pPr>
              <w:wordWrap w:val="0"/>
              <w:ind w:firstLine="420"/>
              <w:jc w:val="left"/>
            </w:pPr>
            <w:r>
              <w:rPr>
                <w:rFonts w:hint="eastAsia"/>
              </w:rPr>
              <w:t># 进入root</w:t>
            </w:r>
          </w:p>
          <w:p w14:paraId="1FB1F60D" w14:textId="77777777" w:rsidR="00BC682E" w:rsidRDefault="00000000">
            <w:pPr>
              <w:wordWrap w:val="0"/>
              <w:ind w:firstLine="420"/>
              <w:jc w:val="left"/>
            </w:pPr>
            <w:r>
              <w:rPr>
                <w:rFonts w:hint="eastAsia"/>
              </w:rPr>
              <w:t>sudo -s</w:t>
            </w:r>
          </w:p>
          <w:p w14:paraId="09391609" w14:textId="77777777" w:rsidR="00BC682E" w:rsidRDefault="00000000">
            <w:pPr>
              <w:wordWrap w:val="0"/>
              <w:ind w:firstLine="420"/>
              <w:jc w:val="left"/>
            </w:pPr>
            <w:r>
              <w:rPr>
                <w:rFonts w:hint="eastAsia"/>
              </w:rPr>
              <w:t># update一下</w:t>
            </w:r>
          </w:p>
          <w:p w14:paraId="6E0F0B6B" w14:textId="77777777" w:rsidR="00BC682E" w:rsidRDefault="00000000">
            <w:pPr>
              <w:wordWrap w:val="0"/>
              <w:ind w:firstLine="420"/>
              <w:jc w:val="left"/>
            </w:pPr>
            <w:r>
              <w:rPr>
                <w:rFonts w:hint="eastAsia"/>
              </w:rPr>
              <w:t>apt-get update</w:t>
            </w:r>
          </w:p>
          <w:p w14:paraId="5235F1E5" w14:textId="77777777" w:rsidR="00BC682E" w:rsidRDefault="00000000">
            <w:pPr>
              <w:wordWrap w:val="0"/>
              <w:ind w:firstLine="420"/>
              <w:jc w:val="left"/>
            </w:pPr>
            <w:r>
              <w:rPr>
                <w:rFonts w:hint="eastAsia"/>
              </w:rPr>
              <w:t># 安装x-winodws</w:t>
            </w:r>
          </w:p>
          <w:p w14:paraId="7A8DB8ED" w14:textId="77777777" w:rsidR="00BC682E" w:rsidRDefault="00000000">
            <w:pPr>
              <w:wordWrap w:val="0"/>
              <w:ind w:firstLine="420"/>
              <w:jc w:val="left"/>
            </w:pPr>
            <w:r>
              <w:rPr>
                <w:rFonts w:hint="eastAsia"/>
              </w:rPr>
              <w:t>sudo apt-get install x-window-system-core</w:t>
            </w:r>
          </w:p>
          <w:p w14:paraId="29FC5B07" w14:textId="77777777" w:rsidR="00BC682E" w:rsidRDefault="00000000">
            <w:pPr>
              <w:wordWrap w:val="0"/>
              <w:ind w:firstLine="420"/>
              <w:jc w:val="left"/>
            </w:pPr>
            <w:r>
              <w:rPr>
                <w:rFonts w:hint="eastAsia"/>
              </w:rPr>
              <w:t># 安装登陆管理器</w:t>
            </w:r>
          </w:p>
          <w:p w14:paraId="513CE9FE" w14:textId="77777777" w:rsidR="00BC682E" w:rsidRDefault="00000000">
            <w:pPr>
              <w:wordWrap w:val="0"/>
              <w:ind w:firstLine="420"/>
              <w:jc w:val="left"/>
            </w:pPr>
            <w:r>
              <w:rPr>
                <w:rFonts w:hint="eastAsia"/>
              </w:rPr>
              <w:t>sudo apt-get install gdm3</w:t>
            </w:r>
          </w:p>
          <w:p w14:paraId="28E995EF" w14:textId="77777777" w:rsidR="00BC682E" w:rsidRDefault="00000000">
            <w:pPr>
              <w:wordWrap w:val="0"/>
              <w:ind w:firstLine="420"/>
              <w:jc w:val="left"/>
            </w:pPr>
            <w:r>
              <w:rPr>
                <w:rFonts w:hint="eastAsia"/>
              </w:rPr>
              <w:t># 安装ubuntu桌面</w:t>
            </w:r>
          </w:p>
          <w:p w14:paraId="2429B171" w14:textId="77777777" w:rsidR="00BC682E" w:rsidRDefault="00000000">
            <w:pPr>
              <w:wordWrap w:val="0"/>
              <w:ind w:firstLine="420"/>
              <w:jc w:val="left"/>
            </w:pPr>
            <w:r>
              <w:rPr>
                <w:rFonts w:hint="eastAsia"/>
              </w:rPr>
              <w:t>sudo apt-get install ubuntu-desktop</w:t>
            </w:r>
          </w:p>
          <w:p w14:paraId="6E88F7B1" w14:textId="77777777" w:rsidR="00BC682E" w:rsidRDefault="00000000">
            <w:pPr>
              <w:wordWrap w:val="0"/>
              <w:ind w:firstLine="420"/>
              <w:jc w:val="left"/>
            </w:pPr>
            <w:r>
              <w:rPr>
                <w:rFonts w:hint="eastAsia"/>
              </w:rPr>
              <w:t># 安装gnome套件</w:t>
            </w:r>
          </w:p>
          <w:p w14:paraId="1793319F" w14:textId="77777777" w:rsidR="00BC682E" w:rsidRDefault="00000000">
            <w:pPr>
              <w:wordWrap w:val="0"/>
              <w:ind w:firstLine="420"/>
              <w:jc w:val="left"/>
            </w:pPr>
            <w:r>
              <w:rPr>
                <w:rFonts w:hint="eastAsia"/>
              </w:rPr>
              <w:t>sudo apt-get install gnome-panel gnome-settings-daemon metacity nautilus gnome-termi</w:t>
            </w:r>
          </w:p>
          <w:p w14:paraId="04E35F08" w14:textId="77777777" w:rsidR="00BC682E" w:rsidRDefault="00000000">
            <w:pPr>
              <w:wordWrap w:val="0"/>
              <w:ind w:firstLine="420"/>
              <w:jc w:val="left"/>
            </w:pPr>
            <w:r>
              <w:rPr>
                <w:rFonts w:hint="eastAsia"/>
              </w:rPr>
              <w:t xml:space="preserve">4.然后输入 </w:t>
            </w:r>
          </w:p>
          <w:p w14:paraId="21C16736" w14:textId="77777777" w:rsidR="00BC682E" w:rsidRDefault="00000000">
            <w:pPr>
              <w:wordWrap w:val="0"/>
              <w:ind w:firstLine="420"/>
              <w:jc w:val="left"/>
            </w:pPr>
            <w:r>
              <w:rPr>
                <w:rFonts w:hint="eastAsia"/>
              </w:rPr>
              <w:t>reboot重启</w:t>
            </w:r>
          </w:p>
          <w:p w14:paraId="13A14A07" w14:textId="77777777" w:rsidR="00BC682E" w:rsidRDefault="00000000">
            <w:pPr>
              <w:wordWrap w:val="0"/>
              <w:ind w:firstLine="420"/>
              <w:jc w:val="left"/>
            </w:pPr>
            <w:r>
              <w:rPr>
                <w:rFonts w:hint="eastAsia"/>
              </w:rPr>
              <w:t>————————————————</w:t>
            </w:r>
          </w:p>
          <w:p w14:paraId="2DA1A5FE" w14:textId="77777777" w:rsidR="00BC682E" w:rsidRDefault="00000000">
            <w:pPr>
              <w:wordWrap w:val="0"/>
              <w:ind w:firstLine="420"/>
              <w:jc w:val="left"/>
            </w:pPr>
            <w:r>
              <w:rPr>
                <w:rFonts w:hint="eastAsia"/>
              </w:rPr>
              <w:t>原文链接：https://blog.csdn.net/wuyihao123/article/details/127479795）</w:t>
            </w:r>
          </w:p>
          <w:p w14:paraId="2D69C4A3" w14:textId="77777777" w:rsidR="00BC682E" w:rsidRDefault="00BC682E">
            <w:pPr>
              <w:wordWrap w:val="0"/>
              <w:ind w:firstLine="420"/>
              <w:jc w:val="left"/>
            </w:pPr>
          </w:p>
        </w:tc>
      </w:tr>
      <w:tr w:rsidR="00BC682E" w14:paraId="5D26319D" w14:textId="77777777">
        <w:tc>
          <w:tcPr>
            <w:tcW w:w="8522" w:type="dxa"/>
          </w:tcPr>
          <w:p w14:paraId="75D4E871" w14:textId="77777777" w:rsidR="00BC682E" w:rsidRDefault="00000000">
            <w:pPr>
              <w:wordWrap w:val="0"/>
              <w:ind w:firstLine="420"/>
              <w:jc w:val="left"/>
            </w:pPr>
            <w:r>
              <w:lastRenderedPageBreak/>
              <w:t># vi</w:t>
            </w:r>
            <w:r>
              <w:rPr>
                <w:rFonts w:hint="eastAsia"/>
              </w:rPr>
              <w:t>m</w:t>
            </w:r>
            <w:r>
              <w:t xml:space="preserve"> ~/.vnc/xstartup</w:t>
            </w:r>
          </w:p>
          <w:p w14:paraId="03E62E57" w14:textId="77777777" w:rsidR="00BC682E" w:rsidRDefault="00000000">
            <w:pPr>
              <w:wordWrap w:val="0"/>
              <w:ind w:firstLine="420"/>
              <w:jc w:val="left"/>
              <w:rPr>
                <w:color w:val="0000FF"/>
              </w:rPr>
            </w:pPr>
            <w:r>
              <w:rPr>
                <w:rFonts w:hint="eastAsia"/>
                <w:color w:val="0000FF"/>
              </w:rPr>
              <w:t>这个配置可以出来文件夹，但是只能出来文件夹</w:t>
            </w:r>
          </w:p>
          <w:p w14:paraId="308C79AD" w14:textId="77777777" w:rsidR="00BC682E" w:rsidRDefault="00000000">
            <w:pPr>
              <w:wordWrap w:val="0"/>
              <w:ind w:firstLine="420"/>
              <w:jc w:val="left"/>
            </w:pPr>
            <w:r>
              <w:t>export XKL_XMODMAP_DISABLE=1</w:t>
            </w:r>
          </w:p>
          <w:p w14:paraId="1824B2EC" w14:textId="77777777" w:rsidR="00BC682E" w:rsidRDefault="00000000">
            <w:pPr>
              <w:wordWrap w:val="0"/>
              <w:ind w:firstLine="420"/>
              <w:jc w:val="left"/>
            </w:pPr>
            <w:r>
              <w:t>unset SESSION_MANAGER</w:t>
            </w:r>
          </w:p>
          <w:p w14:paraId="52F0CFBD" w14:textId="77777777" w:rsidR="00BC682E" w:rsidRDefault="00000000">
            <w:pPr>
              <w:wordWrap w:val="0"/>
              <w:ind w:firstLine="420"/>
              <w:jc w:val="left"/>
            </w:pPr>
            <w:r>
              <w:t>unset DBUS_SESSION_BUS_ADDRESS</w:t>
            </w:r>
          </w:p>
          <w:p w14:paraId="7B5E74DA" w14:textId="77777777" w:rsidR="00BC682E" w:rsidRDefault="00000000">
            <w:pPr>
              <w:wordWrap w:val="0"/>
              <w:ind w:firstLine="420"/>
              <w:jc w:val="left"/>
            </w:pPr>
            <w:r>
              <w:t>#!/bin/sh</w:t>
            </w:r>
          </w:p>
          <w:p w14:paraId="71B5BE50" w14:textId="77777777" w:rsidR="00BC682E" w:rsidRDefault="00000000">
            <w:pPr>
              <w:wordWrap w:val="0"/>
              <w:ind w:firstLine="420"/>
              <w:jc w:val="left"/>
            </w:pPr>
            <w:r>
              <w:t># Uncomment the following two lines for normal desktop:</w:t>
            </w:r>
          </w:p>
          <w:p w14:paraId="6452EB49" w14:textId="77777777" w:rsidR="00BC682E" w:rsidRDefault="00000000">
            <w:pPr>
              <w:wordWrap w:val="0"/>
              <w:ind w:firstLine="420"/>
              <w:jc w:val="left"/>
            </w:pPr>
            <w:r>
              <w:t># unset SESSION_MANAGER</w:t>
            </w:r>
          </w:p>
          <w:p w14:paraId="5C1942D5" w14:textId="77777777" w:rsidR="00BC682E" w:rsidRDefault="00000000">
            <w:pPr>
              <w:wordWrap w:val="0"/>
              <w:ind w:firstLine="420"/>
              <w:jc w:val="left"/>
            </w:pPr>
            <w:r>
              <w:t># exec /etc/X11/xinit/xinitrc</w:t>
            </w:r>
          </w:p>
          <w:p w14:paraId="5025D41F" w14:textId="77777777" w:rsidR="00BC682E" w:rsidRDefault="00000000">
            <w:pPr>
              <w:wordWrap w:val="0"/>
              <w:ind w:firstLine="420"/>
              <w:jc w:val="left"/>
            </w:pPr>
            <w:r>
              <w:t>[ -x /etc/vnc/xstartup ] &amp;&amp; exec /etc/vnc/xstartup</w:t>
            </w:r>
          </w:p>
          <w:p w14:paraId="564794EF" w14:textId="77777777" w:rsidR="00BC682E" w:rsidRDefault="00000000">
            <w:pPr>
              <w:wordWrap w:val="0"/>
              <w:ind w:firstLine="420"/>
              <w:jc w:val="left"/>
            </w:pPr>
            <w:r>
              <w:t>[ -r $HOME/.Xresources ] &amp;&amp; xrdb $HOME/.Xresources</w:t>
            </w:r>
          </w:p>
          <w:p w14:paraId="13296F57" w14:textId="77777777" w:rsidR="00BC682E" w:rsidRDefault="00000000">
            <w:pPr>
              <w:wordWrap w:val="0"/>
              <w:ind w:firstLine="420"/>
              <w:jc w:val="left"/>
            </w:pPr>
            <w:r>
              <w:t>xsetroot -solid grey</w:t>
            </w:r>
          </w:p>
          <w:p w14:paraId="37A12044" w14:textId="77777777" w:rsidR="00BC682E" w:rsidRDefault="00000000">
            <w:pPr>
              <w:wordWrap w:val="0"/>
              <w:ind w:firstLine="420"/>
              <w:jc w:val="left"/>
            </w:pPr>
            <w:r>
              <w:t>vncconfig -iconic &amp;</w:t>
            </w:r>
          </w:p>
          <w:p w14:paraId="3B5FAB5E" w14:textId="77777777" w:rsidR="00BC682E" w:rsidRDefault="00000000">
            <w:pPr>
              <w:wordWrap w:val="0"/>
              <w:ind w:firstLine="420"/>
              <w:jc w:val="left"/>
            </w:pPr>
            <w:r>
              <w:t>x-terminal-emulator -geometry 80x24+10+10 -ls -title "$VNCDESKTOP Desktop" &amp;</w:t>
            </w:r>
          </w:p>
          <w:p w14:paraId="603E06BE" w14:textId="77777777" w:rsidR="00BC682E" w:rsidRDefault="00000000">
            <w:pPr>
              <w:wordWrap w:val="0"/>
              <w:ind w:firstLine="420"/>
              <w:jc w:val="left"/>
            </w:pPr>
            <w:r>
              <w:t>x-window-manager &amp;</w:t>
            </w:r>
          </w:p>
          <w:p w14:paraId="46959FCF" w14:textId="77777777" w:rsidR="00BC682E" w:rsidRDefault="00000000">
            <w:pPr>
              <w:wordWrap w:val="0"/>
              <w:ind w:firstLine="420"/>
              <w:jc w:val="left"/>
            </w:pPr>
            <w:r>
              <w:t>gnome-panel &amp;</w:t>
            </w:r>
          </w:p>
          <w:p w14:paraId="75209A8B" w14:textId="77777777" w:rsidR="00BC682E" w:rsidRDefault="00000000">
            <w:pPr>
              <w:wordWrap w:val="0"/>
              <w:ind w:firstLine="420"/>
              <w:jc w:val="left"/>
            </w:pPr>
            <w:r>
              <w:t>gnmoe-settings-daemon &amp;</w:t>
            </w:r>
          </w:p>
          <w:p w14:paraId="7ED5B83C" w14:textId="77777777" w:rsidR="00BC682E" w:rsidRDefault="00000000">
            <w:pPr>
              <w:wordWrap w:val="0"/>
              <w:ind w:firstLine="420"/>
              <w:jc w:val="left"/>
            </w:pPr>
            <w:r>
              <w:t>metacity &amp;</w:t>
            </w:r>
          </w:p>
          <w:p w14:paraId="6809CBCF" w14:textId="77777777" w:rsidR="00BC682E" w:rsidRDefault="00000000">
            <w:pPr>
              <w:wordWrap w:val="0"/>
              <w:ind w:firstLine="420"/>
              <w:jc w:val="left"/>
            </w:pPr>
            <w:r>
              <w:t>nautilus &amp;</w:t>
            </w:r>
          </w:p>
          <w:p w14:paraId="5ADCA155" w14:textId="77777777" w:rsidR="00BC682E" w:rsidRDefault="00000000">
            <w:pPr>
              <w:wordWrap w:val="0"/>
              <w:ind w:firstLine="420"/>
              <w:jc w:val="left"/>
            </w:pPr>
            <w:r>
              <w:t>gnome-terminal &amp;</w:t>
            </w:r>
          </w:p>
        </w:tc>
      </w:tr>
      <w:tr w:rsidR="00BC682E" w14:paraId="6885B295" w14:textId="77777777">
        <w:tc>
          <w:tcPr>
            <w:tcW w:w="8522" w:type="dxa"/>
          </w:tcPr>
          <w:p w14:paraId="1D4A37EB" w14:textId="77777777" w:rsidR="00BC682E" w:rsidRDefault="00000000">
            <w:pPr>
              <w:wordWrap w:val="0"/>
              <w:ind w:firstLine="420"/>
              <w:jc w:val="left"/>
            </w:pPr>
            <w:r>
              <w:rPr>
                <w:rFonts w:hint="eastAsia"/>
              </w:rPr>
              <w:t>VNC远程图形化界面好像真的只有文件夹而不是整个桌面，遂放弃。</w:t>
            </w:r>
          </w:p>
          <w:p w14:paraId="434FEAB8" w14:textId="77777777" w:rsidR="00BC682E" w:rsidRDefault="00000000">
            <w:pPr>
              <w:wordWrap w:val="0"/>
              <w:ind w:firstLine="420"/>
              <w:jc w:val="left"/>
            </w:pPr>
            <w:r>
              <w:rPr>
                <w:rFonts w:hint="eastAsia"/>
              </w:rPr>
              <w:t>解决方案，windows(</w:t>
            </w:r>
            <w:r>
              <w:t xml:space="preserve">mstsc) + ubuntu(xrdp) </w:t>
            </w:r>
            <w:r>
              <w:rPr>
                <w:rFonts w:hint="eastAsia"/>
              </w:rPr>
              <w:t>需要设置root用户和密码，刚开始连接很卡顿，应该在windows界面性能里面转换一下网络。</w:t>
            </w:r>
          </w:p>
          <w:p w14:paraId="6BEC5F18" w14:textId="77777777" w:rsidR="00BC682E" w:rsidRDefault="00000000">
            <w:pPr>
              <w:wordWrap w:val="0"/>
              <w:ind w:firstLine="420"/>
              <w:jc w:val="left"/>
            </w:pPr>
            <w:r>
              <w:rPr>
                <w:rFonts w:hint="eastAsia"/>
              </w:rPr>
              <w:t>此外，根据下面的文章对xrdp进行了优化。</w:t>
            </w:r>
          </w:p>
          <w:p w14:paraId="66091C25" w14:textId="77777777" w:rsidR="00BC682E" w:rsidRDefault="00000000">
            <w:pPr>
              <w:wordWrap w:val="0"/>
              <w:ind w:firstLine="420"/>
              <w:jc w:val="left"/>
              <w:rPr>
                <w:rStyle w:val="aa"/>
              </w:rPr>
            </w:pPr>
            <w:hyperlink r:id="rId29" w:history="1">
              <w:r>
                <w:rPr>
                  <w:rStyle w:val="a9"/>
                </w:rPr>
                <w:t>(146条消息) Xrdp 体验优化 减少/解决画面卡顿_xrdp卡顿_wuweijie@apache.org的博客-CSDN博客</w:t>
              </w:r>
            </w:hyperlink>
          </w:p>
          <w:p w14:paraId="06899E2C" w14:textId="77777777" w:rsidR="00BC682E" w:rsidRDefault="00000000">
            <w:pPr>
              <w:wordWrap w:val="0"/>
              <w:ind w:firstLine="420"/>
              <w:jc w:val="left"/>
            </w:pPr>
            <w:r>
              <w:t>刚开始查的是只能用root用户登录，后来莫名其妙的其他</w:t>
            </w:r>
            <w:r>
              <w:rPr>
                <w:rFonts w:hint="eastAsia"/>
              </w:rPr>
              <w:t>用户也可以登录了</w:t>
            </w:r>
          </w:p>
        </w:tc>
      </w:tr>
    </w:tbl>
    <w:p w14:paraId="6C20EB99" w14:textId="77777777" w:rsidR="00BC682E" w:rsidRDefault="00BC682E">
      <w:pPr>
        <w:wordWrap w:val="0"/>
        <w:ind w:firstLine="420"/>
        <w:jc w:val="left"/>
      </w:pPr>
    </w:p>
    <w:p w14:paraId="45FB34E2" w14:textId="77777777" w:rsidR="00BC682E" w:rsidRDefault="00BC682E">
      <w:pPr>
        <w:wordWrap w:val="0"/>
        <w:ind w:firstLine="420"/>
        <w:jc w:val="left"/>
      </w:pPr>
    </w:p>
    <w:p w14:paraId="512895F2" w14:textId="77777777" w:rsidR="00BC682E" w:rsidRDefault="00000000">
      <w:pPr>
        <w:pStyle w:val="2"/>
        <w:wordWrap w:val="0"/>
      </w:pPr>
      <w:bookmarkStart w:id="22" w:name="_Toc140736687"/>
      <w:r>
        <w:rPr>
          <w:rFonts w:hint="eastAsia"/>
        </w:rPr>
        <w:lastRenderedPageBreak/>
        <w:t>2</w:t>
      </w:r>
      <w:r>
        <w:t xml:space="preserve">. </w:t>
      </w:r>
      <w:r>
        <w:rPr>
          <w:rFonts w:hint="eastAsia"/>
        </w:rPr>
        <w:t xml:space="preserve">论文 </w:t>
      </w:r>
      <w:r>
        <w:t xml:space="preserve">- </w:t>
      </w:r>
      <w:r>
        <w:rPr>
          <w:rFonts w:hint="eastAsia"/>
        </w:rPr>
        <w:t>基于</w:t>
      </w:r>
      <w:r>
        <w:t>3D机器视觉的工业机器人跟踪涂胶系统</w:t>
      </w:r>
      <w:bookmarkEnd w:id="22"/>
    </w:p>
    <w:p w14:paraId="1D0D4892" w14:textId="77777777" w:rsidR="00BC682E" w:rsidRDefault="00000000">
      <w:pPr>
        <w:pStyle w:val="3"/>
        <w:wordWrap w:val="0"/>
      </w:pPr>
      <w:bookmarkStart w:id="23" w:name="_Toc140736688"/>
      <w:r>
        <w:rPr>
          <w:rStyle w:val="30"/>
          <w:rFonts w:hint="eastAsia"/>
        </w:rPr>
        <w:t>1</w:t>
      </w:r>
      <w:r>
        <w:rPr>
          <w:rStyle w:val="30"/>
        </w:rPr>
        <w:t>.1 *</w:t>
      </w:r>
      <w:r>
        <w:rPr>
          <w:rStyle w:val="30"/>
          <w:rFonts w:hint="eastAsia"/>
        </w:rPr>
        <w:t xml:space="preserve">了解 </w:t>
      </w:r>
      <w:r>
        <w:rPr>
          <w:rStyle w:val="30"/>
        </w:rPr>
        <w:t xml:space="preserve">– </w:t>
      </w:r>
      <w:r>
        <w:rPr>
          <w:rStyle w:val="30"/>
          <w:rFonts w:hint="eastAsia"/>
        </w:rPr>
        <w:t>绪论部分相关文献</w:t>
      </w:r>
      <w:r>
        <w:rPr>
          <w:rFonts w:hint="eastAsia"/>
        </w:rPr>
        <w:t>：</w:t>
      </w:r>
      <w:bookmarkEnd w:id="23"/>
    </w:p>
    <w:p w14:paraId="21A5D2D8" w14:textId="77777777" w:rsidR="00BC682E" w:rsidRDefault="00000000">
      <w:pPr>
        <w:ind w:firstLine="420"/>
      </w:pPr>
      <w:r>
        <w:rPr>
          <w:rFonts w:hint="eastAsia"/>
        </w:rPr>
        <w:t>1</w:t>
      </w:r>
      <w:r>
        <w:t>.</w:t>
      </w:r>
      <w:r>
        <w:rPr>
          <w:rFonts w:hint="eastAsia"/>
        </w:rPr>
        <w:t>本文依托于</w:t>
      </w:r>
      <w:r>
        <w:t xml:space="preserve">AI </w:t>
      </w:r>
      <w:r>
        <w:rPr>
          <w:rFonts w:hint="eastAsia"/>
        </w:rPr>
        <w:t>工业视觉公司“北京阿丘科技有限公司”的生产研发项目</w:t>
      </w:r>
    </w:p>
    <w:p w14:paraId="71967F15" w14:textId="77777777" w:rsidR="00BC682E" w:rsidRDefault="00000000">
      <w:pPr>
        <w:ind w:firstLine="420"/>
      </w:pPr>
      <w:r>
        <w:rPr>
          <w:rFonts w:hint="eastAsia"/>
        </w:rPr>
        <w:t>2</w:t>
      </w:r>
      <w:r>
        <w:t>.</w:t>
      </w:r>
      <w:r>
        <w:rPr>
          <w:rFonts w:hint="eastAsia"/>
        </w:rPr>
        <w:t>哥伦比亚大学</w:t>
      </w:r>
      <w:r>
        <w:t>P</w:t>
      </w:r>
      <w:r>
        <w:rPr>
          <w:rFonts w:hint="eastAsia"/>
        </w:rPr>
        <w:t>．</w:t>
      </w:r>
      <w:r>
        <w:t xml:space="preserve">ALLEN </w:t>
      </w:r>
      <w:r>
        <w:rPr>
          <w:rFonts w:hint="eastAsia"/>
        </w:rPr>
        <w:t xml:space="preserve"> </w:t>
      </w:r>
      <w:r>
        <w:t xml:space="preserve">   </w:t>
      </w:r>
      <w:r>
        <w:rPr>
          <w:rFonts w:hint="eastAsia"/>
        </w:rPr>
        <w:t>跟踪定位于抓取系统</w:t>
      </w:r>
      <w:r>
        <w:t xml:space="preserve">  </w:t>
      </w:r>
      <w:r>
        <w:rPr>
          <w:rFonts w:hint="eastAsia"/>
        </w:rPr>
        <w:t>该系统为</w:t>
      </w:r>
      <w:r>
        <w:t xml:space="preserve">Puma560 </w:t>
      </w:r>
      <w:r>
        <w:rPr>
          <w:rFonts w:hint="eastAsia"/>
        </w:rPr>
        <w:t>机器人增添加了捕捉移动目标的实时视觉</w:t>
      </w:r>
    </w:p>
    <w:p w14:paraId="359647EF" w14:textId="77777777" w:rsidR="00BC682E" w:rsidRDefault="00000000">
      <w:pPr>
        <w:ind w:firstLine="420"/>
      </w:pPr>
      <w:r>
        <w:rPr>
          <w:rFonts w:hint="eastAsia"/>
        </w:rPr>
        <w:t>3</w:t>
      </w:r>
      <w:r>
        <w:t>.</w:t>
      </w:r>
      <w:r>
        <w:rPr>
          <w:rFonts w:ascii="瀹嬩綋" w:eastAsia="瀹嬩綋" w:cs="瀹嬩綋" w:hint="eastAsia"/>
          <w:kern w:val="0"/>
          <w:sz w:val="24"/>
          <w:szCs w:val="24"/>
        </w:rPr>
        <w:t xml:space="preserve"> </w:t>
      </w:r>
      <w:r>
        <w:rPr>
          <w:rFonts w:hint="eastAsia"/>
        </w:rPr>
        <w:t>日本</w:t>
      </w:r>
      <w:r>
        <w:t xml:space="preserve">FAUNC </w:t>
      </w:r>
      <w:r>
        <w:rPr>
          <w:rFonts w:hint="eastAsia"/>
        </w:rPr>
        <w:t>机器人公司研发的“高速双臂工业机器人分拣系统”</w:t>
      </w:r>
    </w:p>
    <w:p w14:paraId="615266AD" w14:textId="77777777" w:rsidR="00BC682E" w:rsidRDefault="00000000">
      <w:pPr>
        <w:ind w:firstLine="420"/>
      </w:pPr>
      <w:r>
        <w:t>4. Murakami</w:t>
      </w:r>
      <w:r>
        <w:rPr>
          <w:rFonts w:hint="eastAsia"/>
        </w:rPr>
        <w:t>．</w:t>
      </w:r>
      <w:r>
        <w:t xml:space="preserve">S </w:t>
      </w:r>
      <w:r>
        <w:rPr>
          <w:rFonts w:hint="eastAsia"/>
        </w:rPr>
        <w:t>等学者研究了基于模糊逻辑控制器的焊缝跟踪控制系统</w:t>
      </w:r>
    </w:p>
    <w:p w14:paraId="3139E64C" w14:textId="77777777" w:rsidR="00BC682E" w:rsidRDefault="00000000">
      <w:pPr>
        <w:ind w:firstLine="420"/>
        <w:rPr>
          <w:rFonts w:ascii="Times New Roman" w:hAnsi="Times New Roman" w:cs="Times New Roman"/>
          <w:kern w:val="0"/>
          <w:szCs w:val="21"/>
        </w:rPr>
      </w:pPr>
      <w:r>
        <w:rPr>
          <w:rFonts w:ascii="Times New Roman" w:hAnsi="Times New Roman" w:cs="Times New Roman"/>
          <w:kern w:val="0"/>
          <w:szCs w:val="21"/>
        </w:rPr>
        <w:t>Murakami S, Takemoto F, Fujimura H, et al. Weld-line tracking control of arc welding robot using</w:t>
      </w:r>
      <w:r>
        <w:rPr>
          <w:rFonts w:ascii="Times New Roman" w:hAnsi="Times New Roman" w:cs="Times New Roman" w:hint="eastAsia"/>
          <w:kern w:val="0"/>
          <w:szCs w:val="21"/>
        </w:rPr>
        <w:t xml:space="preserve"> </w:t>
      </w:r>
      <w:r>
        <w:rPr>
          <w:rFonts w:ascii="Times New Roman" w:hAnsi="Times New Roman" w:cs="Times New Roman"/>
          <w:kern w:val="0"/>
          <w:szCs w:val="21"/>
        </w:rPr>
        <w:t>fuzzy logic controller[J]. Fuzzy Sets and Systems, 1989, 32(2): 221-237.</w:t>
      </w:r>
    </w:p>
    <w:p w14:paraId="1544B738" w14:textId="77777777" w:rsidR="00BC682E" w:rsidRDefault="00000000">
      <w:pPr>
        <w:ind w:firstLine="420"/>
      </w:pPr>
      <w:r>
        <w:rPr>
          <w:rFonts w:ascii="Times New Roman" w:hAnsi="Times New Roman" w:cs="Times New Roman" w:hint="eastAsia"/>
          <w:kern w:val="0"/>
          <w:szCs w:val="21"/>
        </w:rPr>
        <w:t>5</w:t>
      </w:r>
      <w:r>
        <w:rPr>
          <w:rFonts w:ascii="Times New Roman" w:hAnsi="Times New Roman" w:cs="Times New Roman"/>
          <w:kern w:val="0"/>
          <w:szCs w:val="21"/>
        </w:rPr>
        <w:t xml:space="preserve">. </w:t>
      </w:r>
      <w:r>
        <w:t>Jae Seon Kim[15]</w:t>
      </w:r>
      <w:r>
        <w:rPr>
          <w:rFonts w:hint="eastAsia"/>
        </w:rPr>
        <w:t>和</w:t>
      </w:r>
      <w:r>
        <w:t>W. P. Gu[16]</w:t>
      </w:r>
      <w:r>
        <w:rPr>
          <w:rFonts w:hint="eastAsia"/>
        </w:rPr>
        <w:t>分别提出了基于线结构光三维测量系统的工业机器人焊接轨迹跟踪的方法</w:t>
      </w:r>
    </w:p>
    <w:p w14:paraId="0835AF5F" w14:textId="77777777" w:rsidR="00BC682E" w:rsidRDefault="00BC682E">
      <w:pPr>
        <w:wordWrap w:val="0"/>
        <w:autoSpaceDE w:val="0"/>
        <w:autoSpaceDN w:val="0"/>
        <w:adjustRightInd w:val="0"/>
        <w:ind w:firstLine="420"/>
        <w:jc w:val="left"/>
      </w:pPr>
    </w:p>
    <w:p w14:paraId="0E9582B1" w14:textId="77777777" w:rsidR="00BC682E" w:rsidRDefault="00000000">
      <w:pPr>
        <w:pStyle w:val="ab"/>
        <w:numPr>
          <w:ilvl w:val="0"/>
          <w:numId w:val="7"/>
        </w:numPr>
        <w:wordWrap w:val="0"/>
        <w:autoSpaceDE w:val="0"/>
        <w:autoSpaceDN w:val="0"/>
        <w:adjustRightInd w:val="0"/>
        <w:ind w:firstLineChars="0"/>
        <w:jc w:val="left"/>
      </w:pPr>
      <w:r>
        <w:rPr>
          <w:rFonts w:ascii="瀹嬩綋" w:eastAsia="瀹嬩綋" w:cs="瀹嬩綋" w:hint="eastAsia"/>
          <w:kern w:val="0"/>
          <w:sz w:val="24"/>
          <w:szCs w:val="24"/>
        </w:rPr>
        <w:t>采取</w:t>
      </w:r>
      <w:r>
        <w:rPr>
          <w:rFonts w:ascii="Times New Roman" w:eastAsia="瀹嬩綋" w:hAnsi="Times New Roman" w:cs="Times New Roman"/>
          <w:kern w:val="0"/>
          <w:sz w:val="24"/>
          <w:szCs w:val="24"/>
        </w:rPr>
        <w:t xml:space="preserve">D-H </w:t>
      </w:r>
      <w:r>
        <w:rPr>
          <w:rFonts w:ascii="瀹嬩綋" w:eastAsia="瀹嬩綋" w:cs="瀹嬩綋" w:hint="eastAsia"/>
          <w:kern w:val="0"/>
          <w:sz w:val="24"/>
          <w:szCs w:val="24"/>
        </w:rPr>
        <w:t>法进行涂胶机器人的运动学建模</w:t>
      </w:r>
    </w:p>
    <w:tbl>
      <w:tblPr>
        <w:tblStyle w:val="a7"/>
        <w:tblW w:w="0" w:type="auto"/>
        <w:tblInd w:w="420" w:type="dxa"/>
        <w:tblLook w:val="04A0" w:firstRow="1" w:lastRow="0" w:firstColumn="1" w:lastColumn="0" w:noHBand="0" w:noVBand="1"/>
      </w:tblPr>
      <w:tblGrid>
        <w:gridCol w:w="8102"/>
      </w:tblGrid>
      <w:tr w:rsidR="00BC682E" w14:paraId="1D9686F5" w14:textId="77777777">
        <w:tc>
          <w:tcPr>
            <w:tcW w:w="8522" w:type="dxa"/>
          </w:tcPr>
          <w:p w14:paraId="18C3761A" w14:textId="77777777" w:rsidR="00BC682E" w:rsidRDefault="00000000">
            <w:pPr>
              <w:pStyle w:val="ab"/>
              <w:wordWrap w:val="0"/>
              <w:autoSpaceDE w:val="0"/>
              <w:autoSpaceDN w:val="0"/>
              <w:adjustRightInd w:val="0"/>
              <w:ind w:firstLineChars="0" w:firstLine="0"/>
              <w:jc w:val="left"/>
            </w:pPr>
            <w:r>
              <w:rPr>
                <w:noProof/>
              </w:rPr>
              <w:drawing>
                <wp:inline distT="0" distB="0" distL="0" distR="0" wp14:anchorId="2E74AC2F" wp14:editId="4CFE4710">
                  <wp:extent cx="4911725" cy="1879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4922877" cy="1884159"/>
                          </a:xfrm>
                          <a:prstGeom prst="rect">
                            <a:avLst/>
                          </a:prstGeom>
                        </pic:spPr>
                      </pic:pic>
                    </a:graphicData>
                  </a:graphic>
                </wp:inline>
              </w:drawing>
            </w:r>
          </w:p>
        </w:tc>
      </w:tr>
      <w:tr w:rsidR="00BC682E" w14:paraId="2BB4ACC6" w14:textId="77777777">
        <w:tc>
          <w:tcPr>
            <w:tcW w:w="8522" w:type="dxa"/>
          </w:tcPr>
          <w:p w14:paraId="32C431BB" w14:textId="77777777" w:rsidR="00BC682E" w:rsidRDefault="00000000">
            <w:pPr>
              <w:pStyle w:val="ab"/>
              <w:wordWrap w:val="0"/>
              <w:autoSpaceDE w:val="0"/>
              <w:autoSpaceDN w:val="0"/>
              <w:adjustRightInd w:val="0"/>
              <w:ind w:firstLineChars="0" w:firstLine="0"/>
              <w:jc w:val="left"/>
            </w:pPr>
            <w:r>
              <w:rPr>
                <w:noProof/>
              </w:rPr>
              <w:drawing>
                <wp:inline distT="0" distB="0" distL="0" distR="0" wp14:anchorId="51F90F4C" wp14:editId="5ACCB252">
                  <wp:extent cx="4835525" cy="9848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a:stretch>
                            <a:fillRect/>
                          </a:stretch>
                        </pic:blipFill>
                        <pic:spPr>
                          <a:xfrm>
                            <a:off x="0" y="0"/>
                            <a:ext cx="4850003" cy="987986"/>
                          </a:xfrm>
                          <a:prstGeom prst="rect">
                            <a:avLst/>
                          </a:prstGeom>
                        </pic:spPr>
                      </pic:pic>
                    </a:graphicData>
                  </a:graphic>
                </wp:inline>
              </w:drawing>
            </w:r>
          </w:p>
        </w:tc>
      </w:tr>
    </w:tbl>
    <w:p w14:paraId="4D54F99A" w14:textId="77777777" w:rsidR="00BC682E" w:rsidRDefault="00000000">
      <w:pPr>
        <w:pStyle w:val="ab"/>
        <w:numPr>
          <w:ilvl w:val="0"/>
          <w:numId w:val="7"/>
        </w:numPr>
        <w:wordWrap w:val="0"/>
        <w:autoSpaceDE w:val="0"/>
        <w:autoSpaceDN w:val="0"/>
        <w:adjustRightInd w:val="0"/>
        <w:ind w:firstLineChars="0"/>
        <w:jc w:val="left"/>
      </w:pPr>
      <w:r>
        <w:rPr>
          <w:rFonts w:hint="eastAsia"/>
        </w:rPr>
        <w:t>这篇论文具体技术细节帮助不大，但是里面的参考文献和提到的方法可以一看</w:t>
      </w:r>
    </w:p>
    <w:p w14:paraId="4FF86256" w14:textId="77777777" w:rsidR="00BC682E" w:rsidRDefault="00BC682E">
      <w:pPr>
        <w:wordWrap w:val="0"/>
        <w:autoSpaceDE w:val="0"/>
        <w:autoSpaceDN w:val="0"/>
        <w:adjustRightInd w:val="0"/>
        <w:ind w:firstLine="420"/>
        <w:jc w:val="left"/>
        <w:rPr>
          <w:rFonts w:ascii="Times New Roman" w:hAnsi="Times New Roman" w:cs="Times New Roman"/>
          <w:kern w:val="0"/>
          <w:szCs w:val="21"/>
        </w:rPr>
      </w:pPr>
    </w:p>
    <w:p w14:paraId="06E14B79" w14:textId="77777777" w:rsidR="00BC682E" w:rsidRDefault="00000000">
      <w:pPr>
        <w:pStyle w:val="2"/>
        <w:wordWrap w:val="0"/>
      </w:pPr>
      <w:bookmarkStart w:id="24" w:name="_Toc140736689"/>
      <w:r>
        <w:rPr>
          <w:rFonts w:hint="eastAsia"/>
        </w:rPr>
        <w:t>小结</w:t>
      </w:r>
      <w:bookmarkEnd w:id="24"/>
    </w:p>
    <w:p w14:paraId="0C19065A" w14:textId="77777777" w:rsidR="00BC682E" w:rsidRDefault="00000000">
      <w:pPr>
        <w:wordWrap w:val="0"/>
        <w:autoSpaceDE w:val="0"/>
        <w:autoSpaceDN w:val="0"/>
        <w:adjustRightInd w:val="0"/>
        <w:ind w:firstLine="420"/>
        <w:jc w:val="left"/>
        <w:rPr>
          <w:rFonts w:ascii="Times New Roman" w:hAnsi="Times New Roman" w:cs="Times New Roman"/>
          <w:kern w:val="0"/>
          <w:szCs w:val="21"/>
        </w:rPr>
      </w:pPr>
      <w:r>
        <w:rPr>
          <w:rFonts w:ascii="Times New Roman" w:hAnsi="Times New Roman" w:cs="Times New Roman" w:hint="eastAsia"/>
          <w:kern w:val="0"/>
          <w:szCs w:val="21"/>
        </w:rPr>
        <w:t>不要将目光局限于市面上的涂胶技术，类似的焊接等技术也要多看</w:t>
      </w:r>
    </w:p>
    <w:p w14:paraId="3715504F" w14:textId="77777777" w:rsidR="00BC682E" w:rsidRDefault="00000000">
      <w:pPr>
        <w:wordWrap w:val="0"/>
        <w:autoSpaceDE w:val="0"/>
        <w:autoSpaceDN w:val="0"/>
        <w:adjustRightInd w:val="0"/>
        <w:ind w:firstLine="420"/>
        <w:jc w:val="left"/>
        <w:rPr>
          <w:rFonts w:ascii="Times New Roman" w:hAnsi="Times New Roman" w:cs="Times New Roman"/>
          <w:kern w:val="0"/>
          <w:szCs w:val="21"/>
        </w:rPr>
      </w:pPr>
      <w:r>
        <w:rPr>
          <w:rFonts w:ascii="Times New Roman" w:hAnsi="Times New Roman" w:cs="Times New Roman" w:hint="eastAsia"/>
          <w:kern w:val="0"/>
          <w:szCs w:val="21"/>
        </w:rPr>
        <w:t>在撰写论文的过程中，重点肯定是项目的创新点和技术难点，但是所使用的现有技术</w:t>
      </w:r>
      <w:r>
        <w:rPr>
          <w:rFonts w:ascii="Times New Roman" w:hAnsi="Times New Roman" w:cs="Times New Roman" w:hint="eastAsia"/>
          <w:kern w:val="0"/>
          <w:szCs w:val="21"/>
        </w:rPr>
        <w:lastRenderedPageBreak/>
        <w:t>也可以对其进行剖析，例如本项目的</w:t>
      </w:r>
      <w:r>
        <w:rPr>
          <w:rFonts w:ascii="Times New Roman" w:hAnsi="Times New Roman" w:cs="Times New Roman" w:hint="eastAsia"/>
          <w:kern w:val="0"/>
          <w:szCs w:val="21"/>
        </w:rPr>
        <w:t>3D</w:t>
      </w:r>
      <w:r>
        <w:rPr>
          <w:rFonts w:ascii="Times New Roman" w:hAnsi="Times New Roman" w:cs="Times New Roman" w:hint="eastAsia"/>
          <w:kern w:val="0"/>
          <w:szCs w:val="21"/>
        </w:rPr>
        <w:t>扫描相机，以及以后会改进的一些算法，在撰写论文的时候可以从其优缺点、性能等方面进行展开。</w:t>
      </w:r>
    </w:p>
    <w:p w14:paraId="47B6C795" w14:textId="77777777" w:rsidR="00BC682E" w:rsidRDefault="00BC682E">
      <w:pPr>
        <w:wordWrap w:val="0"/>
        <w:autoSpaceDE w:val="0"/>
        <w:autoSpaceDN w:val="0"/>
        <w:adjustRightInd w:val="0"/>
        <w:ind w:firstLine="420"/>
        <w:jc w:val="left"/>
        <w:rPr>
          <w:rFonts w:ascii="Times New Roman" w:hAnsi="Times New Roman" w:cs="Times New Roman"/>
          <w:kern w:val="0"/>
          <w:szCs w:val="21"/>
        </w:rPr>
      </w:pPr>
    </w:p>
    <w:p w14:paraId="4A1373A6" w14:textId="77777777" w:rsidR="00BC682E" w:rsidRDefault="00000000">
      <w:pPr>
        <w:pStyle w:val="1"/>
        <w:wordWrap w:val="0"/>
      </w:pPr>
      <w:bookmarkStart w:id="25" w:name="_Toc140736690"/>
      <w:r>
        <w:rPr>
          <w:rFonts w:hint="eastAsia"/>
        </w:rPr>
        <w:t>周报（7</w:t>
      </w:r>
      <w:r>
        <w:t>.10-7.14</w:t>
      </w:r>
      <w:r>
        <w:rPr>
          <w:rFonts w:hint="eastAsia"/>
        </w:rPr>
        <w:t>）</w:t>
      </w:r>
      <w:bookmarkEnd w:id="25"/>
    </w:p>
    <w:p w14:paraId="67487CF2" w14:textId="77777777" w:rsidR="00BC682E" w:rsidRDefault="00000000">
      <w:pPr>
        <w:wordWrap w:val="0"/>
        <w:ind w:firstLine="420"/>
        <w:jc w:val="left"/>
      </w:pPr>
      <w:r>
        <w:t>*1. 对涂胶工艺轨道算法进行优化 – 尝试新的方法</w:t>
      </w:r>
    </w:p>
    <w:p w14:paraId="62EE415B" w14:textId="77777777" w:rsidR="00BC682E" w:rsidRDefault="00000000">
      <w:pPr>
        <w:wordWrap w:val="0"/>
        <w:ind w:firstLine="420"/>
        <w:jc w:val="left"/>
      </w:pPr>
      <w:r>
        <w:tab/>
      </w:r>
      <w:r>
        <w:rPr>
          <w:rFonts w:hint="eastAsia"/>
        </w:rPr>
        <w:t>虽然没有尝试新的方法，但是基本实现了功能</w:t>
      </w:r>
    </w:p>
    <w:p w14:paraId="694E1A0C" w14:textId="77777777" w:rsidR="00BC682E" w:rsidRDefault="00000000">
      <w:pPr>
        <w:wordWrap w:val="0"/>
        <w:ind w:firstLine="420"/>
        <w:jc w:val="left"/>
      </w:pPr>
      <w:r>
        <w:t xml:space="preserve">*2. </w:t>
      </w:r>
      <w:r>
        <w:rPr>
          <w:color w:val="FF0000"/>
        </w:rPr>
        <w:t>尝试进行点云拼接</w:t>
      </w:r>
      <w:r>
        <w:rPr>
          <w:rFonts w:hint="eastAsia"/>
        </w:rPr>
        <w:t xml:space="preserve"> </w:t>
      </w:r>
      <w:r>
        <w:t xml:space="preserve">   </w:t>
      </w:r>
    </w:p>
    <w:p w14:paraId="744A1DF7" w14:textId="77777777" w:rsidR="00BC682E" w:rsidRDefault="00000000">
      <w:pPr>
        <w:wordWrap w:val="0"/>
        <w:ind w:firstLine="420"/>
        <w:jc w:val="left"/>
      </w:pPr>
      <w:r>
        <w:t xml:space="preserve">*3. </w:t>
      </w:r>
      <w:r>
        <w:rPr>
          <w:color w:val="FF0000"/>
        </w:rPr>
        <w:t>了解手眼标定算法</w:t>
      </w:r>
    </w:p>
    <w:p w14:paraId="5A6C843D" w14:textId="77777777" w:rsidR="00BC682E" w:rsidRDefault="00000000">
      <w:pPr>
        <w:wordWrap w:val="0"/>
        <w:ind w:firstLine="420"/>
        <w:jc w:val="left"/>
      </w:pPr>
      <w:r>
        <w:t xml:space="preserve">*4. </w:t>
      </w:r>
      <w:r>
        <w:rPr>
          <w:color w:val="FF0000"/>
        </w:rPr>
        <w:t>了解机器人轨迹生成为主，重点关注轨迹规划及图形化交互</w:t>
      </w:r>
    </w:p>
    <w:p w14:paraId="101A0D93" w14:textId="77777777" w:rsidR="00BC682E" w:rsidRDefault="00000000">
      <w:pPr>
        <w:wordWrap w:val="0"/>
        <w:ind w:firstLine="420"/>
        <w:jc w:val="left"/>
      </w:pPr>
      <w:r>
        <w:t xml:space="preserve">*5. </w:t>
      </w:r>
      <w:r>
        <w:rPr>
          <w:color w:val="FF0000"/>
        </w:rPr>
        <w:t>进行初步的可行性分析</w:t>
      </w:r>
    </w:p>
    <w:p w14:paraId="52878C14" w14:textId="77777777" w:rsidR="00BC682E" w:rsidRDefault="00000000">
      <w:pPr>
        <w:wordWrap w:val="0"/>
        <w:ind w:firstLine="420"/>
        <w:jc w:val="left"/>
        <w:rPr>
          <w:color w:val="FF0000"/>
        </w:rPr>
      </w:pPr>
      <w:r>
        <w:t xml:space="preserve">6. </w:t>
      </w:r>
      <w:r>
        <w:rPr>
          <w:color w:val="FF0000"/>
        </w:rPr>
        <w:t>了解PCL和一些其他处理点云的第三方库</w:t>
      </w:r>
    </w:p>
    <w:p w14:paraId="3515C6A4" w14:textId="77777777" w:rsidR="00BC682E" w:rsidRDefault="00000000">
      <w:pPr>
        <w:wordWrap w:val="0"/>
        <w:ind w:firstLine="420"/>
        <w:jc w:val="left"/>
      </w:pPr>
      <w:r>
        <w:t xml:space="preserve">7. </w:t>
      </w:r>
      <w:r>
        <w:rPr>
          <w:color w:val="FF0000"/>
        </w:rPr>
        <w:t>了解目前技术的研究现状</w:t>
      </w:r>
    </w:p>
    <w:p w14:paraId="1F724038" w14:textId="77777777" w:rsidR="00BC682E" w:rsidRDefault="00000000">
      <w:pPr>
        <w:wordWrap w:val="0"/>
        <w:ind w:firstLine="420"/>
        <w:jc w:val="left"/>
        <w:rPr>
          <w:color w:val="FF0000"/>
        </w:rPr>
      </w:pPr>
      <w:r>
        <w:t xml:space="preserve">8. </w:t>
      </w:r>
      <w:r>
        <w:rPr>
          <w:color w:val="FF0000"/>
        </w:rPr>
        <w:t>出一份初步的可行性报告</w:t>
      </w:r>
    </w:p>
    <w:p w14:paraId="7D16787C" w14:textId="77777777" w:rsidR="00BC682E" w:rsidRDefault="00BC682E">
      <w:pPr>
        <w:wordWrap w:val="0"/>
        <w:ind w:firstLine="420"/>
        <w:jc w:val="left"/>
      </w:pPr>
    </w:p>
    <w:p w14:paraId="62192C93" w14:textId="77777777" w:rsidR="00BC682E" w:rsidRDefault="00000000">
      <w:pPr>
        <w:wordWrap w:val="0"/>
        <w:ind w:firstLine="420"/>
        <w:jc w:val="left"/>
      </w:pPr>
      <w:r>
        <w:rPr>
          <w:rFonts w:hint="eastAsia"/>
        </w:rPr>
        <w:t>上周任务基本没有完成，主要是被很多bug和环境配置缠住，在使用ubuntu的multipass时浪费太多时间，配置windows</w:t>
      </w:r>
      <w:r>
        <w:t>+</w:t>
      </w:r>
      <w:r>
        <w:rPr>
          <w:rFonts w:hint="eastAsia"/>
        </w:rPr>
        <w:t>vscode</w:t>
      </w:r>
      <w:r>
        <w:t>+</w:t>
      </w:r>
      <w:r>
        <w:rPr>
          <w:rFonts w:hint="eastAsia"/>
        </w:rPr>
        <w:t>pcl也浪费了很多时间，在解决一个新问题的时候设定一个目标时间，如果没有解决就需要换一个解决办法，或者暂停一下。</w:t>
      </w:r>
    </w:p>
    <w:p w14:paraId="7ACFE33B" w14:textId="77777777" w:rsidR="00BC682E" w:rsidRDefault="00000000">
      <w:pPr>
        <w:wordWrap w:val="0"/>
        <w:ind w:firstLine="420"/>
        <w:jc w:val="left"/>
      </w:pPr>
      <w:r>
        <w:rPr>
          <w:rFonts w:hint="eastAsia"/>
        </w:rPr>
        <w:t>总结：找了一些开源虚拟机，在上面部署了基于ubuntu的pcl开发环境，了解了一下pcl处理点云的操作。针对市面上一些可以进行3d点云处理任务的软件进行了简单调研，类似于VM之类的。找到了一些比较贴合项目的论文，目前正在研读和归纳总结。</w:t>
      </w:r>
    </w:p>
    <w:p w14:paraId="144D5ADA" w14:textId="77777777" w:rsidR="00BC682E" w:rsidRDefault="00000000">
      <w:pPr>
        <w:widowControl/>
        <w:spacing w:line="240" w:lineRule="auto"/>
        <w:ind w:firstLineChars="0" w:firstLine="0"/>
        <w:jc w:val="left"/>
      </w:pPr>
      <w:r>
        <w:br w:type="page"/>
      </w:r>
    </w:p>
    <w:p w14:paraId="76A31FF4" w14:textId="77777777" w:rsidR="00BC682E" w:rsidRDefault="00000000">
      <w:pPr>
        <w:pStyle w:val="1"/>
        <w:wordWrap w:val="0"/>
      </w:pPr>
      <w:bookmarkStart w:id="26" w:name="_Toc140736691"/>
      <w:r>
        <w:rPr>
          <w:rFonts w:hint="eastAsia"/>
        </w:rPr>
        <w:lastRenderedPageBreak/>
        <w:t>工作安排（7</w:t>
      </w:r>
      <w:r>
        <w:t>.17-7.21</w:t>
      </w:r>
      <w:r>
        <w:rPr>
          <w:rFonts w:hint="eastAsia"/>
        </w:rPr>
        <w:t>）</w:t>
      </w:r>
      <w:bookmarkEnd w:id="26"/>
    </w:p>
    <w:p w14:paraId="6B0DCDC5" w14:textId="77777777" w:rsidR="00BC682E" w:rsidRDefault="00000000">
      <w:pPr>
        <w:pStyle w:val="ab"/>
        <w:numPr>
          <w:ilvl w:val="0"/>
          <w:numId w:val="8"/>
        </w:numPr>
        <w:wordWrap w:val="0"/>
        <w:ind w:firstLineChars="0"/>
        <w:jc w:val="left"/>
      </w:pPr>
      <w:r>
        <w:rPr>
          <w:rFonts w:hint="eastAsia"/>
        </w:rPr>
        <w:t>配置windows下的pcl环境，熟悉一下c++和pcl操作，就拿手机涂胶工艺轨道进行练手</w:t>
      </w:r>
    </w:p>
    <w:p w14:paraId="0B9C01C5" w14:textId="77777777" w:rsidR="00BC682E" w:rsidRDefault="00000000">
      <w:pPr>
        <w:pStyle w:val="ab"/>
        <w:numPr>
          <w:ilvl w:val="0"/>
          <w:numId w:val="8"/>
        </w:numPr>
        <w:wordWrap w:val="0"/>
        <w:ind w:firstLineChars="0"/>
        <w:jc w:val="left"/>
      </w:pPr>
      <w:r>
        <w:rPr>
          <w:rFonts w:hint="eastAsia"/>
        </w:rPr>
        <w:t>尽快进行可行性分析，思路：完整项目的论文、群宾等公司的专利、相关技术点的论文、市面上相关的软件(VM， Halcon</w:t>
      </w:r>
      <w:r>
        <w:t>)</w:t>
      </w:r>
    </w:p>
    <w:p w14:paraId="7AFC9823" w14:textId="77777777" w:rsidR="00BC682E" w:rsidRDefault="00000000">
      <w:pPr>
        <w:pStyle w:val="ab"/>
        <w:numPr>
          <w:ilvl w:val="0"/>
          <w:numId w:val="8"/>
        </w:numPr>
        <w:wordWrap w:val="0"/>
        <w:ind w:firstLineChars="0"/>
        <w:jc w:val="left"/>
      </w:pPr>
      <w:r>
        <w:rPr>
          <w:rFonts w:hint="eastAsia"/>
        </w:rPr>
        <w:t>三人进行讨论，争取拿出初步的可行性报告</w:t>
      </w:r>
    </w:p>
    <w:p w14:paraId="4765720C" w14:textId="77777777" w:rsidR="00BC682E" w:rsidRDefault="00000000">
      <w:pPr>
        <w:pStyle w:val="1"/>
        <w:wordWrap w:val="0"/>
      </w:pPr>
      <w:bookmarkStart w:id="27" w:name="_Toc140736692"/>
      <w:r>
        <w:t>7.17</w:t>
      </w:r>
      <w:bookmarkEnd w:id="27"/>
    </w:p>
    <w:p w14:paraId="19D50F9A" w14:textId="77777777" w:rsidR="00BC682E" w:rsidRDefault="00000000">
      <w:pPr>
        <w:wordWrap w:val="0"/>
        <w:ind w:firstLine="420"/>
        <w:jc w:val="left"/>
        <w:rPr>
          <w:color w:val="70AD47" w:themeColor="accent6"/>
        </w:rPr>
      </w:pPr>
      <w:r>
        <w:rPr>
          <w:rFonts w:hint="eastAsia"/>
        </w:rPr>
        <w:t>工作安排：对VM和Halcon进行调研(</w:t>
      </w:r>
      <w:r>
        <w:rPr>
          <w:rFonts w:hint="eastAsia"/>
          <w:color w:val="C00000"/>
        </w:rPr>
        <w:t xml:space="preserve">使用VM做一下手机涂胶轨道提取 </w:t>
      </w:r>
      <w:r>
        <w:rPr>
          <w:color w:val="C00000"/>
        </w:rPr>
        <w:t xml:space="preserve">– </w:t>
      </w:r>
      <w:r>
        <w:rPr>
          <w:rFonts w:hint="eastAsia"/>
          <w:color w:val="C00000"/>
        </w:rPr>
        <w:t>这玩意只能导入.</w:t>
      </w:r>
      <w:r>
        <w:rPr>
          <w:color w:val="C00000"/>
        </w:rPr>
        <w:t>raw</w:t>
      </w:r>
      <w:r>
        <w:rPr>
          <w:rFonts w:hint="eastAsia"/>
          <w:color w:val="C00000"/>
        </w:rPr>
        <w:t>格式的本地图像，后续考虑使用Halcon吧</w:t>
      </w:r>
      <w:r>
        <w:t>)</w:t>
      </w:r>
      <w:r>
        <w:rPr>
          <w:rFonts w:hint="eastAsia"/>
        </w:rPr>
        <w:t>，根据相关论文画出初步的对于项目理解的流程图。</w:t>
      </w:r>
      <w:r>
        <w:rPr>
          <w:rFonts w:hint="eastAsia"/>
          <w:color w:val="70AD47" w:themeColor="accent6"/>
        </w:rPr>
        <w:t>在Ubuntu环境下尝试学习PCL和c++</w:t>
      </w:r>
      <w:r>
        <w:rPr>
          <w:rFonts w:hint="eastAsia"/>
        </w:rPr>
        <w:t>。</w:t>
      </w:r>
      <w:r>
        <w:rPr>
          <w:rFonts w:hint="eastAsia"/>
          <w:color w:val="70AD47" w:themeColor="accent6"/>
        </w:rPr>
        <w:t>可以考虑配置windows环境下的PCL环境</w:t>
      </w:r>
      <w:r>
        <w:rPr>
          <w:rFonts w:hint="eastAsia"/>
        </w:rPr>
        <w:t>。</w:t>
      </w:r>
      <w:r>
        <w:rPr>
          <w:rFonts w:hint="eastAsia"/>
          <w:color w:val="70AD47" w:themeColor="accent6"/>
        </w:rPr>
        <w:t>学会如何获取海康相机数据。</w:t>
      </w:r>
    </w:p>
    <w:p w14:paraId="1DC4473C" w14:textId="77777777" w:rsidR="00BC682E" w:rsidRDefault="00000000">
      <w:pPr>
        <w:pStyle w:val="2"/>
      </w:pPr>
      <w:bookmarkStart w:id="28" w:name="_Toc140736693"/>
      <w:r>
        <w:rPr>
          <w:rFonts w:hint="eastAsia"/>
        </w:rPr>
        <w:t>1</w:t>
      </w:r>
      <w:r>
        <w:t>.</w:t>
      </w:r>
      <w:r>
        <w:rPr>
          <w:rFonts w:hint="eastAsia"/>
        </w:rPr>
        <w:t>通过sdk方式获取海康相机数据</w:t>
      </w:r>
      <w:bookmarkEnd w:id="28"/>
    </w:p>
    <w:tbl>
      <w:tblPr>
        <w:tblStyle w:val="a7"/>
        <w:tblW w:w="0" w:type="auto"/>
        <w:tblLook w:val="04A0" w:firstRow="1" w:lastRow="0" w:firstColumn="1" w:lastColumn="0" w:noHBand="0" w:noVBand="1"/>
      </w:tblPr>
      <w:tblGrid>
        <w:gridCol w:w="8522"/>
      </w:tblGrid>
      <w:tr w:rsidR="00BC682E" w14:paraId="04A6EBDD" w14:textId="77777777">
        <w:tc>
          <w:tcPr>
            <w:tcW w:w="8522" w:type="dxa"/>
          </w:tcPr>
          <w:p w14:paraId="0DED9CCB" w14:textId="77777777" w:rsidR="00BC682E" w:rsidRDefault="00000000">
            <w:pPr>
              <w:wordWrap w:val="0"/>
              <w:ind w:firstLine="420"/>
            </w:pPr>
            <w:r>
              <w:t xml:space="preserve">C:\Users\austin.zhang\DEV\3DMVS\Development\Mv3dLpSDK   </w:t>
            </w:r>
          </w:p>
          <w:p w14:paraId="6FA4E2F9" w14:textId="77777777" w:rsidR="00BC682E" w:rsidRDefault="00000000">
            <w:pPr>
              <w:wordWrap w:val="0"/>
              <w:ind w:firstLine="420"/>
            </w:pPr>
            <w:r>
              <w:rPr>
                <w:rFonts w:hint="eastAsia"/>
              </w:rPr>
              <w:t>感觉比较复杂，回头可以跑一下官方给的样例</w:t>
            </w:r>
          </w:p>
          <w:p w14:paraId="23A45262" w14:textId="77777777" w:rsidR="00BC682E" w:rsidRDefault="00000000">
            <w:pPr>
              <w:wordWrap w:val="0"/>
              <w:ind w:firstLine="420"/>
            </w:pPr>
            <w:hyperlink r:id="rId32" w:history="1">
              <w:r>
                <w:rPr>
                  <w:rStyle w:val="aa"/>
                </w:rPr>
                <w:t>(146条消息) C#快速调用海康威视工业相机的SDK拍照获取图片_zls365365的博客-CSDN博客</w:t>
              </w:r>
            </w:hyperlink>
          </w:p>
          <w:p w14:paraId="71F9510A" w14:textId="77777777" w:rsidR="00BC682E" w:rsidRDefault="00000000">
            <w:pPr>
              <w:wordWrap w:val="0"/>
              <w:ind w:firstLine="420"/>
            </w:pPr>
            <w:r>
              <w:rPr>
                <w:rFonts w:hint="eastAsia"/>
              </w:rPr>
              <w:t>可以参考这个例子</w:t>
            </w:r>
          </w:p>
        </w:tc>
      </w:tr>
    </w:tbl>
    <w:p w14:paraId="12B34140" w14:textId="77777777" w:rsidR="00BC682E" w:rsidRDefault="00000000">
      <w:pPr>
        <w:pStyle w:val="2"/>
      </w:pPr>
      <w:bookmarkStart w:id="29" w:name="_Toc140736694"/>
      <w:r>
        <w:rPr>
          <w:rFonts w:hint="eastAsia"/>
        </w:rPr>
        <w:t>2</w:t>
      </w:r>
      <w:r>
        <w:t xml:space="preserve">.  </w:t>
      </w:r>
      <w:r>
        <w:rPr>
          <w:rFonts w:hint="eastAsia"/>
        </w:rPr>
        <w:t>环境配置（ubuntu</w:t>
      </w:r>
      <w:r>
        <w:t>+</w:t>
      </w:r>
      <w:r>
        <w:rPr>
          <w:rFonts w:hint="eastAsia"/>
        </w:rPr>
        <w:t>vscode</w:t>
      </w:r>
      <w:r>
        <w:t xml:space="preserve">  </w:t>
      </w:r>
      <w:r>
        <w:rPr>
          <w:rFonts w:hint="eastAsia"/>
        </w:rPr>
        <w:t>windows</w:t>
      </w:r>
      <w:r>
        <w:t>+</w:t>
      </w:r>
      <w:r>
        <w:rPr>
          <w:rFonts w:hint="eastAsia"/>
        </w:rPr>
        <w:t>vs）PCL</w:t>
      </w:r>
      <w:bookmarkEnd w:id="29"/>
    </w:p>
    <w:p w14:paraId="01DADE10" w14:textId="77777777" w:rsidR="00BC682E" w:rsidRDefault="00000000">
      <w:pPr>
        <w:pStyle w:val="3"/>
        <w:wordWrap w:val="0"/>
      </w:pPr>
      <w:bookmarkStart w:id="30" w:name="_Toc140736695"/>
      <w:r>
        <w:rPr>
          <w:rFonts w:hint="eastAsia"/>
        </w:rPr>
        <w:t>2</w:t>
      </w:r>
      <w:r>
        <w:t>.1 cmake安装</w:t>
      </w:r>
      <w:bookmarkEnd w:id="30"/>
    </w:p>
    <w:tbl>
      <w:tblPr>
        <w:tblStyle w:val="a7"/>
        <w:tblW w:w="0" w:type="auto"/>
        <w:tblLook w:val="04A0" w:firstRow="1" w:lastRow="0" w:firstColumn="1" w:lastColumn="0" w:noHBand="0" w:noVBand="1"/>
      </w:tblPr>
      <w:tblGrid>
        <w:gridCol w:w="8522"/>
      </w:tblGrid>
      <w:tr w:rsidR="00BC682E" w14:paraId="27ED453F" w14:textId="77777777">
        <w:tc>
          <w:tcPr>
            <w:tcW w:w="8522" w:type="dxa"/>
          </w:tcPr>
          <w:p w14:paraId="4485CCED" w14:textId="77777777" w:rsidR="00BC682E" w:rsidRDefault="00000000">
            <w:pPr>
              <w:wordWrap w:val="0"/>
              <w:ind w:firstLine="420"/>
            </w:pPr>
            <w:hyperlink r:id="rId33" w:history="1">
              <w:r>
                <w:rPr>
                  <w:rStyle w:val="aa"/>
                </w:rPr>
                <w:t>ubuntu 20.04安装(升级)cmake - 知乎 (zhihu.com)</w:t>
              </w:r>
            </w:hyperlink>
          </w:p>
          <w:p w14:paraId="5C137405" w14:textId="77777777" w:rsidR="00BC682E" w:rsidRDefault="00000000">
            <w:pPr>
              <w:wordWrap w:val="0"/>
              <w:ind w:firstLine="420"/>
              <w:rPr>
                <w:rStyle w:val="aa"/>
              </w:rPr>
            </w:pPr>
            <w:hyperlink r:id="rId34" w:history="1">
              <w:r>
                <w:rPr>
                  <w:rStyle w:val="aa"/>
                </w:rPr>
                <w:t>(146条消息) ubuntu安装cmake_yuanzhoulvpi的博客-CSDN博客</w:t>
              </w:r>
            </w:hyperlink>
          </w:p>
          <w:p w14:paraId="7156BF14" w14:textId="77777777" w:rsidR="00BC682E" w:rsidRDefault="00000000">
            <w:pPr>
              <w:wordWrap w:val="0"/>
              <w:ind w:firstLine="440"/>
              <w:rPr>
                <w:rStyle w:val="aa"/>
                <w:b/>
                <w:bCs/>
                <w:color w:val="auto"/>
                <w:u w:val="none"/>
              </w:rPr>
            </w:pPr>
            <w:r>
              <w:rPr>
                <w:rStyle w:val="aa"/>
                <w:rFonts w:hint="eastAsia"/>
                <w:b/>
                <w:bCs/>
                <w:color w:val="auto"/>
                <w:sz w:val="22"/>
                <w:szCs w:val="24"/>
                <w:u w:val="none"/>
              </w:rPr>
              <w:t>下回要安装新的东西时，记得查看是否有旧版本的。这次安装是cmake</w:t>
            </w:r>
            <w:r>
              <w:rPr>
                <w:rStyle w:val="aa"/>
                <w:b/>
                <w:bCs/>
                <w:color w:val="auto"/>
                <w:sz w:val="22"/>
                <w:szCs w:val="24"/>
                <w:u w:val="none"/>
              </w:rPr>
              <w:t>3.25</w:t>
            </w:r>
            <w:r>
              <w:rPr>
                <w:rStyle w:val="aa"/>
                <w:rFonts w:hint="eastAsia"/>
                <w:b/>
                <w:bCs/>
                <w:color w:val="auto"/>
                <w:sz w:val="22"/>
                <w:szCs w:val="24"/>
                <w:u w:val="none"/>
              </w:rPr>
              <w:t>，又是可以make成功，有时候显示当前运行版本不是cmake</w:t>
            </w:r>
            <w:r>
              <w:rPr>
                <w:rStyle w:val="aa"/>
                <w:b/>
                <w:bCs/>
                <w:color w:val="auto"/>
                <w:sz w:val="22"/>
                <w:szCs w:val="24"/>
                <w:u w:val="none"/>
              </w:rPr>
              <w:t>3.25</w:t>
            </w:r>
            <w:r>
              <w:rPr>
                <w:rStyle w:val="aa"/>
                <w:rFonts w:hint="eastAsia"/>
                <w:b/>
                <w:bCs/>
                <w:color w:val="auto"/>
                <w:sz w:val="22"/>
                <w:szCs w:val="24"/>
                <w:u w:val="none"/>
              </w:rPr>
              <w:t>，运行失败</w:t>
            </w:r>
          </w:p>
        </w:tc>
      </w:tr>
    </w:tbl>
    <w:p w14:paraId="548659C7" w14:textId="77777777" w:rsidR="00BC682E" w:rsidRDefault="00000000">
      <w:pPr>
        <w:pStyle w:val="3"/>
        <w:wordWrap w:val="0"/>
      </w:pPr>
      <w:bookmarkStart w:id="31" w:name="_Toc140736696"/>
      <w:r>
        <w:rPr>
          <w:rFonts w:hint="eastAsia"/>
        </w:rPr>
        <w:t>2.2 vscode部署pcl（ubuntu</w:t>
      </w:r>
      <w:r>
        <w:t>-</w:t>
      </w:r>
      <w:r>
        <w:rPr>
          <w:rFonts w:hint="eastAsia"/>
        </w:rPr>
        <w:t>cmake）</w:t>
      </w:r>
      <w:bookmarkEnd w:id="31"/>
    </w:p>
    <w:tbl>
      <w:tblPr>
        <w:tblStyle w:val="a7"/>
        <w:tblW w:w="0" w:type="auto"/>
        <w:tblLook w:val="04A0" w:firstRow="1" w:lastRow="0" w:firstColumn="1" w:lastColumn="0" w:noHBand="0" w:noVBand="1"/>
      </w:tblPr>
      <w:tblGrid>
        <w:gridCol w:w="8522"/>
      </w:tblGrid>
      <w:tr w:rsidR="00BC682E" w14:paraId="0F11CDEE" w14:textId="77777777">
        <w:tc>
          <w:tcPr>
            <w:tcW w:w="8522" w:type="dxa"/>
          </w:tcPr>
          <w:p w14:paraId="412F039B" w14:textId="77777777" w:rsidR="00BC682E" w:rsidRDefault="00000000">
            <w:pPr>
              <w:wordWrap w:val="0"/>
              <w:ind w:firstLine="440"/>
              <w:jc w:val="center"/>
              <w:rPr>
                <w:b/>
                <w:bCs/>
                <w:sz w:val="22"/>
                <w:szCs w:val="24"/>
              </w:rPr>
            </w:pPr>
            <w:r>
              <w:rPr>
                <w:rFonts w:hint="eastAsia"/>
                <w:b/>
                <w:bCs/>
                <w:sz w:val="22"/>
                <w:szCs w:val="24"/>
              </w:rPr>
              <w:t>C</w:t>
            </w:r>
            <w:r>
              <w:rPr>
                <w:b/>
                <w:bCs/>
                <w:sz w:val="22"/>
                <w:szCs w:val="24"/>
              </w:rPr>
              <w:t>m</w:t>
            </w:r>
            <w:r>
              <w:rPr>
                <w:rFonts w:hint="eastAsia"/>
                <w:b/>
                <w:bCs/>
                <w:sz w:val="22"/>
                <w:szCs w:val="24"/>
              </w:rPr>
              <w:t>akeLists</w:t>
            </w:r>
            <w:r>
              <w:rPr>
                <w:b/>
                <w:bCs/>
                <w:sz w:val="22"/>
                <w:szCs w:val="24"/>
              </w:rPr>
              <w:t>.txt</w:t>
            </w:r>
          </w:p>
          <w:p w14:paraId="43AA22C1" w14:textId="77777777" w:rsidR="00BC682E" w:rsidRDefault="00000000">
            <w:pPr>
              <w:wordWrap w:val="0"/>
              <w:ind w:firstLine="420"/>
            </w:pPr>
            <w:r>
              <w:t>cmake_minimum_required(VERSION 3.25 FATAL_ERROR)</w:t>
            </w:r>
          </w:p>
          <w:p w14:paraId="710430F5" w14:textId="77777777" w:rsidR="00BC682E" w:rsidRDefault="00000000">
            <w:pPr>
              <w:wordWrap w:val="0"/>
              <w:ind w:firstLine="420"/>
            </w:pPr>
            <w:r>
              <w:t>project(pcl_test2)</w:t>
            </w:r>
          </w:p>
          <w:p w14:paraId="48D727F5" w14:textId="77777777" w:rsidR="00BC682E" w:rsidRDefault="00000000">
            <w:pPr>
              <w:wordWrap w:val="0"/>
              <w:ind w:firstLine="420"/>
            </w:pPr>
            <w:r>
              <w:t>find_package(PCL 1.10 REQUIRED)</w:t>
            </w:r>
          </w:p>
          <w:p w14:paraId="0124ACB6" w14:textId="77777777" w:rsidR="00BC682E" w:rsidRDefault="00000000">
            <w:pPr>
              <w:wordWrap w:val="0"/>
              <w:ind w:firstLine="420"/>
            </w:pPr>
            <w:r>
              <w:lastRenderedPageBreak/>
              <w:t>include_directories(${PCL_INCLUDE_DIRS})</w:t>
            </w:r>
          </w:p>
          <w:p w14:paraId="77027943" w14:textId="77777777" w:rsidR="00BC682E" w:rsidRDefault="00000000">
            <w:pPr>
              <w:wordWrap w:val="0"/>
              <w:ind w:firstLine="420"/>
            </w:pPr>
            <w:r>
              <w:t>link_directories(${PCL_LIBRARY_DIRS})</w:t>
            </w:r>
          </w:p>
          <w:p w14:paraId="34F2F38E" w14:textId="77777777" w:rsidR="00BC682E" w:rsidRDefault="00000000">
            <w:pPr>
              <w:wordWrap w:val="0"/>
              <w:ind w:firstLine="420"/>
            </w:pPr>
            <w:r>
              <w:t>add_definitions(${PCL_DEFINITIONS})</w:t>
            </w:r>
          </w:p>
          <w:p w14:paraId="67766979" w14:textId="77777777" w:rsidR="00BC682E" w:rsidRDefault="00000000">
            <w:pPr>
              <w:wordWrap w:val="0"/>
              <w:ind w:firstLine="420"/>
            </w:pPr>
            <w:r>
              <w:t>add_executable(pcl_test2 pcl_test2.cpp)</w:t>
            </w:r>
          </w:p>
          <w:p w14:paraId="44B92D75" w14:textId="77777777" w:rsidR="00BC682E" w:rsidRDefault="00000000">
            <w:pPr>
              <w:wordWrap w:val="0"/>
              <w:ind w:firstLine="420"/>
            </w:pPr>
            <w:r>
              <w:t>target_link_libraries(pcl_test2 ${PCL_LIBRARIES})</w:t>
            </w:r>
          </w:p>
        </w:tc>
      </w:tr>
      <w:tr w:rsidR="00BC682E" w14:paraId="3758569B" w14:textId="77777777">
        <w:tc>
          <w:tcPr>
            <w:tcW w:w="8522" w:type="dxa"/>
          </w:tcPr>
          <w:p w14:paraId="3915D092" w14:textId="77777777" w:rsidR="00BC682E" w:rsidRDefault="00000000">
            <w:pPr>
              <w:wordWrap w:val="0"/>
              <w:ind w:firstLine="420"/>
            </w:pPr>
            <w:r>
              <w:rPr>
                <w:rFonts w:hint="eastAsia"/>
              </w:rPr>
              <w:lastRenderedPageBreak/>
              <w:t>配置了C</w:t>
            </w:r>
            <w:r>
              <w:t>m</w:t>
            </w:r>
            <w:r>
              <w:rPr>
                <w:rFonts w:hint="eastAsia"/>
              </w:rPr>
              <w:t>ake就不用配置其他文件了（包括includepath）更详细操作如下：</w:t>
            </w:r>
          </w:p>
          <w:p w14:paraId="14EF31DB" w14:textId="77777777" w:rsidR="00BC682E" w:rsidRDefault="00000000">
            <w:pPr>
              <w:wordWrap w:val="0"/>
              <w:ind w:firstLine="420"/>
            </w:pPr>
            <w:hyperlink r:id="rId35" w:anchor="%E5%89%8D%E6%8F%90" w:history="1">
              <w:r>
                <w:rPr>
                  <w:rStyle w:val="aa"/>
                </w:rPr>
                <w:t>(146条消息) ubuntu 上vscode使用cmake编译运行c++程序_ubuntu vscode c++_SCH0的博客-CSDN博客</w:t>
              </w:r>
            </w:hyperlink>
          </w:p>
        </w:tc>
      </w:tr>
    </w:tbl>
    <w:p w14:paraId="52FF4D0D" w14:textId="77777777" w:rsidR="00BC682E" w:rsidRDefault="00000000">
      <w:pPr>
        <w:pStyle w:val="3"/>
        <w:wordWrap w:val="0"/>
      </w:pPr>
      <w:bookmarkStart w:id="32" w:name="_Toc140736697"/>
      <w:r>
        <w:rPr>
          <w:rFonts w:hint="eastAsia"/>
        </w:rPr>
        <w:t>2.3 windows</w:t>
      </w:r>
      <w:r>
        <w:t>+</w:t>
      </w:r>
      <w:r>
        <w:rPr>
          <w:rFonts w:hint="eastAsia"/>
        </w:rPr>
        <w:t>vs</w:t>
      </w:r>
      <w:r>
        <w:t>+</w:t>
      </w:r>
      <w:r>
        <w:rPr>
          <w:rFonts w:hint="eastAsia"/>
        </w:rPr>
        <w:t>PCL</w:t>
      </w:r>
      <w:bookmarkEnd w:id="32"/>
    </w:p>
    <w:tbl>
      <w:tblPr>
        <w:tblStyle w:val="a7"/>
        <w:tblW w:w="0" w:type="auto"/>
        <w:tblLook w:val="04A0" w:firstRow="1" w:lastRow="0" w:firstColumn="1" w:lastColumn="0" w:noHBand="0" w:noVBand="1"/>
      </w:tblPr>
      <w:tblGrid>
        <w:gridCol w:w="8522"/>
      </w:tblGrid>
      <w:tr w:rsidR="00BC682E" w14:paraId="74B9248B" w14:textId="77777777">
        <w:tc>
          <w:tcPr>
            <w:tcW w:w="8522" w:type="dxa"/>
          </w:tcPr>
          <w:p w14:paraId="273BD646" w14:textId="77777777" w:rsidR="00BC682E" w:rsidRDefault="00000000">
            <w:pPr>
              <w:wordWrap w:val="0"/>
              <w:ind w:firstLine="420"/>
              <w:rPr>
                <w:rStyle w:val="aa"/>
              </w:rPr>
            </w:pPr>
            <w:hyperlink r:id="rId36" w:history="1">
              <w:r>
                <w:rPr>
                  <w:rStyle w:val="a9"/>
                </w:rPr>
                <w:t>Windows11+VS2022+PCL1.13.0 安装配置记录_WoooChi的博客-CSDN博客</w:t>
              </w:r>
            </w:hyperlink>
          </w:p>
          <w:p w14:paraId="3D97FA25" w14:textId="77777777" w:rsidR="00BC682E" w:rsidRDefault="00000000">
            <w:pPr>
              <w:wordWrap w:val="0"/>
              <w:ind w:firstLine="420"/>
              <w:rPr>
                <w:rStyle w:val="aa"/>
                <w:color w:val="auto"/>
                <w:u w:val="none"/>
              </w:rPr>
            </w:pPr>
            <w:r>
              <w:rPr>
                <w:rStyle w:val="aa"/>
                <w:rFonts w:hint="eastAsia"/>
                <w:color w:val="auto"/>
                <w:u w:val="none"/>
              </w:rPr>
              <w:t>属性文件可以重复利用，不用每次都设置。</w:t>
            </w:r>
          </w:p>
          <w:p w14:paraId="0A64388F" w14:textId="77777777" w:rsidR="00BC682E" w:rsidRDefault="00000000">
            <w:pPr>
              <w:wordWrap w:val="0"/>
              <w:ind w:firstLine="420"/>
              <w:rPr>
                <w:rStyle w:val="aa"/>
                <w:rFonts w:ascii="Times New Roman" w:eastAsia="宋体" w:hAnsi="Times New Roman" w:cs="Times New Roman"/>
                <w:color w:val="C00000"/>
                <w:u w:val="none"/>
              </w:rPr>
            </w:pPr>
            <w:r>
              <w:rPr>
                <w:rStyle w:val="aa"/>
                <w:rFonts w:ascii="Times New Roman" w:eastAsia="宋体" w:hAnsi="Times New Roman" w:cs="Times New Roman" w:hint="eastAsia"/>
                <w:color w:val="C00000"/>
                <w:u w:val="none"/>
              </w:rPr>
              <w:t>项目–属性–调试–环境–编辑—添加环境如下</w:t>
            </w:r>
            <w:r>
              <w:rPr>
                <w:rStyle w:val="aa"/>
                <w:rFonts w:ascii="Times New Roman" w:eastAsia="宋体" w:hAnsi="Times New Roman" w:cs="Times New Roman" w:hint="eastAsia"/>
                <w:color w:val="C00000"/>
                <w:u w:val="none"/>
              </w:rPr>
              <w:t>(</w:t>
            </w:r>
            <w:r>
              <w:rPr>
                <w:rStyle w:val="aa"/>
                <w:rFonts w:ascii="Times New Roman" w:eastAsia="宋体" w:hAnsi="Times New Roman" w:cs="Times New Roman" w:hint="eastAsia"/>
                <w:color w:val="C00000"/>
                <w:u w:val="none"/>
              </w:rPr>
              <w:t>每次都要设置</w:t>
            </w:r>
            <w:r>
              <w:rPr>
                <w:rStyle w:val="aa"/>
                <w:rFonts w:ascii="Times New Roman" w:eastAsia="宋体" w:hAnsi="Times New Roman" w:cs="Times New Roman" w:hint="eastAsia"/>
                <w:color w:val="C00000"/>
                <w:u w:val="none"/>
              </w:rPr>
              <w:t>)</w:t>
            </w:r>
          </w:p>
          <w:p w14:paraId="41DA74A1" w14:textId="77777777" w:rsidR="00BC682E" w:rsidRDefault="00000000">
            <w:pPr>
              <w:wordWrap w:val="0"/>
              <w:ind w:firstLine="420"/>
              <w:rPr>
                <w:rStyle w:val="aa"/>
              </w:rPr>
            </w:pPr>
            <w:r>
              <w:rPr>
                <w:rStyle w:val="aa"/>
                <w:rFonts w:ascii="Times New Roman" w:eastAsia="宋体" w:hAnsi="Times New Roman" w:cs="Times New Roman" w:hint="eastAsia"/>
                <w:color w:val="auto"/>
                <w:u w:val="none"/>
              </w:rPr>
              <w:t>PATH=$(PCL_ROOT)\bin;$(PCL_ROOT)\3rdParty\FLANN\bin;$(PCL_ROOT)\3rdParty\VTK\bin;$(PCL_ROOT)\3rdParty\Qhull\bin;$(PCL_ROOT)\3rdParty\OpenNI2\Tools;$(PATH)</w:t>
            </w:r>
          </w:p>
        </w:tc>
      </w:tr>
    </w:tbl>
    <w:p w14:paraId="7DBBE373" w14:textId="77777777" w:rsidR="00BC682E" w:rsidRDefault="00000000">
      <w:pPr>
        <w:wordWrap w:val="0"/>
        <w:ind w:firstLine="420"/>
      </w:pPr>
      <w:r>
        <w:rPr>
          <w:rFonts w:hint="eastAsia"/>
        </w:rPr>
        <w:t>问题1</w:t>
      </w:r>
      <w:r>
        <w:t xml:space="preserve">. </w:t>
      </w:r>
      <w:r>
        <w:rPr>
          <w:rFonts w:hint="eastAsia"/>
        </w:rPr>
        <w:t>运行简单生成的点云文件没有问题，读取pcd文件会报错</w:t>
      </w:r>
    </w:p>
    <w:tbl>
      <w:tblPr>
        <w:tblStyle w:val="a7"/>
        <w:tblW w:w="0" w:type="auto"/>
        <w:tblLook w:val="04A0" w:firstRow="1" w:lastRow="0" w:firstColumn="1" w:lastColumn="0" w:noHBand="0" w:noVBand="1"/>
      </w:tblPr>
      <w:tblGrid>
        <w:gridCol w:w="8522"/>
      </w:tblGrid>
      <w:tr w:rsidR="00BC682E" w14:paraId="4F98FAAA" w14:textId="77777777">
        <w:trPr>
          <w:trHeight w:val="47"/>
        </w:trPr>
        <w:tc>
          <w:tcPr>
            <w:tcW w:w="8522" w:type="dxa"/>
          </w:tcPr>
          <w:p w14:paraId="2C11B5D4" w14:textId="77777777" w:rsidR="00BC682E" w:rsidRDefault="00000000">
            <w:pPr>
              <w:wordWrap w:val="0"/>
              <w:ind w:firstLine="420"/>
            </w:pPr>
            <w:r>
              <w:rPr>
                <w:noProof/>
              </w:rPr>
              <w:drawing>
                <wp:inline distT="0" distB="0" distL="0" distR="0" wp14:anchorId="79E1DA36" wp14:editId="687D556E">
                  <wp:extent cx="4171950" cy="11049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a:stretch>
                            <a:fillRect/>
                          </a:stretch>
                        </pic:blipFill>
                        <pic:spPr>
                          <a:xfrm>
                            <a:off x="0" y="0"/>
                            <a:ext cx="4172532" cy="1105054"/>
                          </a:xfrm>
                          <a:prstGeom prst="rect">
                            <a:avLst/>
                          </a:prstGeom>
                        </pic:spPr>
                      </pic:pic>
                    </a:graphicData>
                  </a:graphic>
                </wp:inline>
              </w:drawing>
            </w:r>
          </w:p>
          <w:p w14:paraId="3E795404" w14:textId="77777777" w:rsidR="00BC682E" w:rsidRDefault="00000000">
            <w:pPr>
              <w:wordWrap w:val="0"/>
              <w:ind w:firstLine="420"/>
            </w:pPr>
            <w:r>
              <w:t>I</w:t>
            </w:r>
            <w:r>
              <w:rPr>
                <w:rFonts w:hint="eastAsia"/>
              </w:rPr>
              <w:t>o</w:t>
            </w:r>
            <w:r>
              <w:t>.h</w:t>
            </w:r>
            <w:r>
              <w:rPr>
                <w:rFonts w:hint="eastAsia"/>
              </w:rPr>
              <w:t>必须在cloud</w:t>
            </w:r>
            <w:r>
              <w:t>_</w:t>
            </w:r>
            <w:r>
              <w:rPr>
                <w:rFonts w:hint="eastAsia"/>
              </w:rPr>
              <w:t>viewer</w:t>
            </w:r>
            <w:r>
              <w:t>.h</w:t>
            </w:r>
            <w:r>
              <w:rPr>
                <w:rFonts w:hint="eastAsia"/>
              </w:rPr>
              <w:t>下面，不然io</w:t>
            </w:r>
            <w:r>
              <w:t>.h</w:t>
            </w:r>
            <w:r>
              <w:rPr>
                <w:rFonts w:hint="eastAsia"/>
              </w:rPr>
              <w:t>就会报错</w:t>
            </w:r>
          </w:p>
        </w:tc>
      </w:tr>
    </w:tbl>
    <w:p w14:paraId="3AD52419" w14:textId="77777777" w:rsidR="00BC682E" w:rsidRDefault="00000000">
      <w:pPr>
        <w:pStyle w:val="1"/>
        <w:wordWrap w:val="0"/>
      </w:pPr>
      <w:bookmarkStart w:id="33" w:name="_Toc140736698"/>
      <w:r>
        <w:rPr>
          <w:rFonts w:hint="eastAsia"/>
        </w:rPr>
        <w:t>7</w:t>
      </w:r>
      <w:r>
        <w:t>.18</w:t>
      </w:r>
      <w:bookmarkEnd w:id="33"/>
    </w:p>
    <w:p w14:paraId="1DD6B2D8" w14:textId="77777777" w:rsidR="00BC682E" w:rsidRDefault="00000000">
      <w:pPr>
        <w:wordWrap w:val="0"/>
        <w:ind w:firstLine="420"/>
      </w:pPr>
      <w:r>
        <w:rPr>
          <w:rFonts w:hint="eastAsia"/>
        </w:rPr>
        <w:t>工作安排：1</w:t>
      </w:r>
      <w:r>
        <w:rPr>
          <w:color w:val="FF0000"/>
        </w:rPr>
        <w:t>.</w:t>
      </w:r>
      <w:r>
        <w:rPr>
          <w:rFonts w:hint="eastAsia"/>
          <w:color w:val="FF0000"/>
        </w:rPr>
        <w:t>研读基于线激光的水轮机机器人测</w:t>
      </w:r>
      <w:r>
        <w:rPr>
          <w:color w:val="FF0000"/>
        </w:rPr>
        <w:t>...标定与焊点加工区域特征提取_吉鹏晖</w:t>
      </w:r>
      <w:r>
        <w:rPr>
          <w:rFonts w:hint="eastAsia"/>
          <w:color w:val="FF0000"/>
        </w:rPr>
        <w:t>，并结合之前关于涂胶的论文，整理出整个项目的大概思路。</w:t>
      </w:r>
      <w:r>
        <w:rPr>
          <w:rFonts w:hint="eastAsia"/>
        </w:rPr>
        <w:t>2</w:t>
      </w:r>
      <w:r>
        <w:t>.</w:t>
      </w:r>
      <w:r>
        <w:rPr>
          <w:rFonts w:hint="eastAsia"/>
          <w:color w:val="FF0000"/>
        </w:rPr>
        <w:t>调研VM、Halcon和市面上其他商用的视觉算法</w:t>
      </w:r>
      <w:r>
        <w:rPr>
          <w:rFonts w:hint="eastAsia"/>
        </w:rPr>
        <w:t>。3</w:t>
      </w:r>
      <w:r>
        <w:t>.</w:t>
      </w:r>
      <w:r>
        <w:rPr>
          <w:rFonts w:hint="eastAsia"/>
        </w:rPr>
        <w:t>学习PCL，整理PCL和open</w:t>
      </w:r>
      <w:r>
        <w:t>3</w:t>
      </w:r>
      <w:r>
        <w:rPr>
          <w:rFonts w:hint="eastAsia"/>
        </w:rPr>
        <w:t>D的差异4</w:t>
      </w:r>
      <w:r>
        <w:t>.</w:t>
      </w:r>
      <w:r>
        <w:rPr>
          <w:rFonts w:hint="eastAsia"/>
          <w:color w:val="FF0000"/>
        </w:rPr>
        <w:t>调研海康相机</w:t>
      </w:r>
    </w:p>
    <w:p w14:paraId="5097C130" w14:textId="77777777" w:rsidR="00BC682E" w:rsidRDefault="00000000">
      <w:pPr>
        <w:wordWrap w:val="0"/>
        <w:ind w:firstLine="420"/>
      </w:pPr>
      <w:r>
        <w:rPr>
          <w:rFonts w:hint="eastAsia"/>
        </w:rPr>
        <w:t>（</w:t>
      </w:r>
      <w:r>
        <w:rPr>
          <w:rFonts w:hint="eastAsia"/>
          <w:color w:val="FF0000"/>
        </w:rPr>
        <w:t>将这篇文档转换为markdown，下载git，以后直接上传云端）</w:t>
      </w:r>
    </w:p>
    <w:p w14:paraId="68DB3B88" w14:textId="77777777" w:rsidR="00BC682E" w:rsidRDefault="00000000">
      <w:pPr>
        <w:pStyle w:val="2"/>
        <w:wordWrap w:val="0"/>
      </w:pPr>
      <w:bookmarkStart w:id="34" w:name="_Toc140736699"/>
      <w:r>
        <w:t>1.</w:t>
      </w:r>
      <w:r>
        <w:rPr>
          <w:rFonts w:hint="eastAsia"/>
        </w:rPr>
        <w:t xml:space="preserve"> 论文 </w:t>
      </w:r>
      <w:r>
        <w:t xml:space="preserve">- </w:t>
      </w:r>
      <w:r>
        <w:rPr>
          <w:rFonts w:hint="eastAsia"/>
        </w:rPr>
        <w:t>基于线激光的水轮机机器人测</w:t>
      </w:r>
      <w:r>
        <w:t>...标定与焊点加工区域特征提取</w:t>
      </w:r>
      <w:bookmarkEnd w:id="34"/>
    </w:p>
    <w:p w14:paraId="3D87BC3B" w14:textId="77777777" w:rsidR="00BC682E" w:rsidRDefault="00000000">
      <w:pPr>
        <w:wordWrap w:val="0"/>
        <w:ind w:firstLine="420"/>
      </w:pPr>
      <w:r>
        <w:rPr>
          <w:rFonts w:hint="eastAsia"/>
        </w:rPr>
        <w:t>文中有很多参考文献，和国内外相关技术的研究路线</w:t>
      </w:r>
    </w:p>
    <w:p w14:paraId="1B4CE586" w14:textId="77777777" w:rsidR="00BC682E" w:rsidRDefault="00000000">
      <w:pPr>
        <w:pStyle w:val="3"/>
      </w:pPr>
      <w:bookmarkStart w:id="35" w:name="_Toc140736700"/>
      <w:r>
        <w:rPr>
          <w:rFonts w:hint="eastAsia"/>
        </w:rPr>
        <w:lastRenderedPageBreak/>
        <w:t>1</w:t>
      </w:r>
      <w:r>
        <w:t>.1 *</w:t>
      </w:r>
      <w:r>
        <w:rPr>
          <w:rFonts w:hint="eastAsia"/>
        </w:rPr>
        <w:t xml:space="preserve">手眼标定 </w:t>
      </w:r>
      <w:r>
        <w:t xml:space="preserve"> --- </w:t>
      </w:r>
      <w:r>
        <w:rPr>
          <w:rFonts w:hint="eastAsia"/>
        </w:rPr>
        <w:t>相关文章</w:t>
      </w:r>
      <w:bookmarkEnd w:id="35"/>
    </w:p>
    <w:p w14:paraId="700E0118" w14:textId="77777777" w:rsidR="00BC682E" w:rsidRDefault="00BC682E">
      <w:pPr>
        <w:wordWrap w:val="0"/>
        <w:ind w:firstLine="420"/>
      </w:pPr>
    </w:p>
    <w:tbl>
      <w:tblPr>
        <w:tblStyle w:val="a7"/>
        <w:tblW w:w="0" w:type="auto"/>
        <w:tblLook w:val="04A0" w:firstRow="1" w:lastRow="0" w:firstColumn="1" w:lastColumn="0" w:noHBand="0" w:noVBand="1"/>
      </w:tblPr>
      <w:tblGrid>
        <w:gridCol w:w="8522"/>
      </w:tblGrid>
      <w:tr w:rsidR="00BC682E" w14:paraId="1C008DE5" w14:textId="77777777">
        <w:tc>
          <w:tcPr>
            <w:tcW w:w="8522" w:type="dxa"/>
          </w:tcPr>
          <w:p w14:paraId="644CF77E" w14:textId="77777777" w:rsidR="00BC682E" w:rsidRDefault="00000000">
            <w:pPr>
              <w:wordWrap w:val="0"/>
              <w:ind w:firstLine="420"/>
            </w:pPr>
            <w:r>
              <w:rPr>
                <w:rFonts w:hint="eastAsia"/>
              </w:rPr>
              <w:t>1</w:t>
            </w:r>
            <w:r>
              <w:t xml:space="preserve">. </w:t>
            </w:r>
            <w:r>
              <w:rPr>
                <w:rFonts w:hint="eastAsia"/>
              </w:rPr>
              <w:t>感觉文章很好，但是没有看懂</w:t>
            </w:r>
          </w:p>
          <w:p w14:paraId="77BF8DB0" w14:textId="77777777" w:rsidR="00BC682E" w:rsidRDefault="00000000">
            <w:pPr>
              <w:wordWrap w:val="0"/>
              <w:ind w:firstLine="420"/>
            </w:pPr>
            <w:hyperlink r:id="rId38" w:history="1">
              <w:r>
                <w:rPr>
                  <w:rStyle w:val="aa"/>
                </w:rPr>
                <w:t>(147条消息) 工业机器人工具坐标系（TCF）标定的六点法原理_工业机器人tcp六点法_-贝塔-的博客-CSDN博客</w:t>
              </w:r>
            </w:hyperlink>
          </w:p>
          <w:p w14:paraId="0AAB8EE1" w14:textId="77777777" w:rsidR="00BC682E" w:rsidRDefault="00000000">
            <w:pPr>
              <w:wordWrap w:val="0"/>
              <w:ind w:firstLine="420"/>
            </w:pPr>
            <w:r>
              <w:t>2.C:\Users\austin.zhang\Documents\Paper\reading</w:t>
            </w:r>
          </w:p>
          <w:p w14:paraId="7294FD9D" w14:textId="77777777" w:rsidR="00BC682E" w:rsidRDefault="00000000">
            <w:pPr>
              <w:wordWrap w:val="0"/>
              <w:ind w:firstLine="420"/>
            </w:pPr>
            <w:r>
              <w:rPr>
                <w:rFonts w:hint="eastAsia"/>
              </w:rPr>
              <w:t>一种结合</w:t>
            </w:r>
            <w:r>
              <w:t xml:space="preserve"> TCP </w:t>
            </w:r>
            <w:r>
              <w:rPr>
                <w:rFonts w:hint="eastAsia"/>
              </w:rPr>
              <w:t>标定的深度相机手眼标定方法</w:t>
            </w:r>
          </w:p>
          <w:p w14:paraId="58D272DC" w14:textId="77777777" w:rsidR="00BC682E" w:rsidRDefault="00000000">
            <w:pPr>
              <w:wordWrap w:val="0"/>
              <w:ind w:firstLine="420"/>
            </w:pPr>
            <w:r>
              <w:rPr>
                <w:rFonts w:hint="eastAsia"/>
              </w:rPr>
              <w:t>3</w:t>
            </w:r>
            <w:r>
              <w:t>.</w:t>
            </w:r>
            <w:r>
              <w:rPr>
                <w:rFonts w:hint="eastAsia"/>
              </w:rPr>
              <w:t>超级详细！！</w:t>
            </w:r>
          </w:p>
          <w:p w14:paraId="1C8D4175" w14:textId="77777777" w:rsidR="00BC682E" w:rsidRDefault="00000000">
            <w:pPr>
              <w:wordWrap w:val="0"/>
              <w:ind w:firstLine="420"/>
            </w:pPr>
            <w:hyperlink r:id="rId39" w:history="1">
              <w:r>
                <w:rPr>
                  <w:rStyle w:val="aa"/>
                </w:rPr>
                <w:t>(147条消息) 机器人手眼标定Ax=xB（eye to hand和eye in hand）及平面九点法标定_yaked19的博客-CSDN博客</w:t>
              </w:r>
            </w:hyperlink>
          </w:p>
          <w:p w14:paraId="7214EFAE" w14:textId="77777777" w:rsidR="00BC682E" w:rsidRDefault="00000000">
            <w:pPr>
              <w:wordWrap w:val="0"/>
              <w:ind w:firstLine="420"/>
            </w:pPr>
            <w:r>
              <w:rPr>
                <w:rFonts w:hint="eastAsia"/>
              </w:rPr>
              <w:t>4</w:t>
            </w:r>
            <w:r>
              <w:t>.</w:t>
            </w:r>
            <w:r>
              <w:rPr>
                <w:rFonts w:hint="eastAsia"/>
              </w:rPr>
              <w:t>博主的文章比较全面</w:t>
            </w:r>
          </w:p>
          <w:p w14:paraId="283BDFAC" w14:textId="77777777" w:rsidR="00BC682E" w:rsidRDefault="00000000">
            <w:pPr>
              <w:wordWrap w:val="0"/>
              <w:ind w:firstLine="420"/>
            </w:pPr>
            <w:hyperlink r:id="rId40" w:history="1">
              <w:r>
                <w:rPr>
                  <w:rStyle w:val="aa"/>
                </w:rPr>
                <w:t>(147条消息) 机器人手眼标定原理介绍（含详细推导过程）使用Tsai-Lenz算法_鱼香ROS的博客-CSDN博客</w:t>
              </w:r>
            </w:hyperlink>
          </w:p>
        </w:tc>
      </w:tr>
      <w:tr w:rsidR="00BC682E" w14:paraId="33F0AA3B" w14:textId="77777777">
        <w:tc>
          <w:tcPr>
            <w:tcW w:w="8522" w:type="dxa"/>
          </w:tcPr>
          <w:p w14:paraId="5C505DCF" w14:textId="77777777" w:rsidR="00BC682E" w:rsidRDefault="00000000">
            <w:pPr>
              <w:wordWrap w:val="0"/>
              <w:ind w:firstLine="420"/>
            </w:pPr>
            <w:r>
              <w:t xml:space="preserve">1. </w:t>
            </w:r>
            <w:r>
              <w:rPr>
                <w:rFonts w:hint="eastAsia"/>
              </w:rPr>
              <w:t>AX</w:t>
            </w:r>
            <w:r>
              <w:t>=</w:t>
            </w:r>
            <w:r>
              <w:rPr>
                <w:rFonts w:hint="eastAsia"/>
              </w:rPr>
              <w:t xml:space="preserve">XB问题的计算 </w:t>
            </w:r>
            <w:r>
              <w:t xml:space="preserve"> ---  </w:t>
            </w:r>
            <w:r>
              <w:rPr>
                <w:rFonts w:hint="eastAsia"/>
              </w:rPr>
              <w:t>精度</w:t>
            </w:r>
          </w:p>
          <w:p w14:paraId="122BC351" w14:textId="77777777" w:rsidR="00BC682E" w:rsidRDefault="00BC682E">
            <w:pPr>
              <w:wordWrap w:val="0"/>
              <w:ind w:firstLineChars="0"/>
            </w:pPr>
          </w:p>
        </w:tc>
      </w:tr>
    </w:tbl>
    <w:p w14:paraId="32BF6EEE" w14:textId="77777777" w:rsidR="00BC682E" w:rsidRDefault="00000000">
      <w:pPr>
        <w:pStyle w:val="3"/>
      </w:pPr>
      <w:bookmarkStart w:id="36" w:name="_Toc140736701"/>
      <w:r>
        <w:rPr>
          <w:rFonts w:hint="eastAsia"/>
        </w:rPr>
        <w:t>1</w:t>
      </w:r>
      <w:r>
        <w:t>.2 *</w:t>
      </w:r>
      <w:r>
        <w:rPr>
          <w:rFonts w:hint="eastAsia"/>
        </w:rPr>
        <w:t>点云处理</w:t>
      </w:r>
      <w:bookmarkEnd w:id="36"/>
    </w:p>
    <w:tbl>
      <w:tblPr>
        <w:tblStyle w:val="a7"/>
        <w:tblW w:w="0" w:type="auto"/>
        <w:tblLook w:val="04A0" w:firstRow="1" w:lastRow="0" w:firstColumn="1" w:lastColumn="0" w:noHBand="0" w:noVBand="1"/>
      </w:tblPr>
      <w:tblGrid>
        <w:gridCol w:w="8522"/>
      </w:tblGrid>
      <w:tr w:rsidR="00BC682E" w14:paraId="71610047" w14:textId="77777777">
        <w:tc>
          <w:tcPr>
            <w:tcW w:w="8522" w:type="dxa"/>
          </w:tcPr>
          <w:p w14:paraId="750F5D99" w14:textId="77777777" w:rsidR="00BC682E" w:rsidRDefault="00000000">
            <w:pPr>
              <w:wordWrap w:val="0"/>
              <w:ind w:firstLine="480"/>
              <w:rPr>
                <w:rStyle w:val="fontstyle01"/>
                <w:rFonts w:hint="default"/>
              </w:rPr>
            </w:pPr>
            <w:r>
              <w:rPr>
                <w:rStyle w:val="fontstyle01"/>
                <w:rFonts w:hint="default"/>
              </w:rPr>
              <w:t>点云分割算法主要有以下四大类：基于点云聚类的、基于区域生长的、基于边缘识别的、基于标准模型的。</w:t>
            </w:r>
          </w:p>
          <w:p w14:paraId="6986BF2D" w14:textId="77777777" w:rsidR="00BC682E" w:rsidRDefault="00000000">
            <w:pPr>
              <w:wordWrap w:val="0"/>
              <w:ind w:firstLine="480"/>
            </w:pPr>
            <w:r>
              <w:rPr>
                <w:rFonts w:ascii="宋体" w:eastAsia="宋体" w:hAnsi="宋体"/>
                <w:color w:val="000000"/>
                <w:sz w:val="24"/>
                <w:szCs w:val="24"/>
              </w:rPr>
              <w:t xml:space="preserve">基于点云聚类的算法中欧式聚类使用较为广泛，其适合在已经分割划分之后对剩下的部分点云进行聚类以便后续的进一步分割。基于边缘识别的方法则适用于在分割刚开始时先利用边缘信息进行预分割。基于标准模型的方法有 </w:t>
            </w:r>
            <w:r>
              <w:rPr>
                <w:rFonts w:ascii="TimesNewRomanPSMT" w:hAnsi="TimesNewRomanPSMT"/>
                <w:color w:val="000000"/>
                <w:sz w:val="24"/>
                <w:szCs w:val="24"/>
              </w:rPr>
              <w:t xml:space="preserve">Hough </w:t>
            </w:r>
            <w:r>
              <w:rPr>
                <w:rFonts w:ascii="宋体" w:eastAsia="宋体" w:hAnsi="宋体"/>
                <w:color w:val="000000"/>
                <w:sz w:val="24"/>
                <w:szCs w:val="24"/>
              </w:rPr>
              <w:t>变换和</w:t>
            </w:r>
            <w:r>
              <w:rPr>
                <w:rFonts w:ascii="TimesNewRomanPSMT" w:hAnsi="TimesNewRomanPSMT"/>
                <w:color w:val="000000"/>
                <w:sz w:val="24"/>
                <w:szCs w:val="24"/>
              </w:rPr>
              <w:t>RANSAC</w:t>
            </w:r>
            <w:r>
              <w:rPr>
                <w:rFonts w:ascii="宋体" w:eastAsia="宋体" w:hAnsi="宋体"/>
                <w:color w:val="000000"/>
                <w:sz w:val="24"/>
                <w:szCs w:val="24"/>
              </w:rPr>
              <w:t xml:space="preserve">（随机样本一致性），其中 </w:t>
            </w:r>
            <w:r>
              <w:rPr>
                <w:rFonts w:ascii="TimesNewRomanPSMT" w:hAnsi="TimesNewRomanPSMT"/>
                <w:color w:val="000000"/>
                <w:sz w:val="24"/>
                <w:szCs w:val="24"/>
              </w:rPr>
              <w:t xml:space="preserve">Hough </w:t>
            </w:r>
            <w:r>
              <w:rPr>
                <w:rFonts w:ascii="宋体" w:eastAsia="宋体" w:hAnsi="宋体"/>
                <w:color w:val="000000"/>
                <w:sz w:val="24"/>
                <w:szCs w:val="24"/>
              </w:rPr>
              <w:t xml:space="preserve">变换适合提取直线、圆等特征， </w:t>
            </w:r>
            <w:r>
              <w:rPr>
                <w:rFonts w:ascii="TimesNewRomanPSMT" w:hAnsi="TimesNewRomanPSMT"/>
                <w:color w:val="000000"/>
                <w:sz w:val="24"/>
                <w:szCs w:val="24"/>
              </w:rPr>
              <w:t>RANSAC</w:t>
            </w:r>
            <w:r>
              <w:rPr>
                <w:rFonts w:ascii="宋体" w:eastAsia="宋体" w:hAnsi="宋体"/>
                <w:color w:val="000000"/>
                <w:sz w:val="24"/>
                <w:szCs w:val="24"/>
              </w:rPr>
              <w:t>则多用于平面、圆柱面、球面等。基于区域生长的分割则关注点云中点与点之间的特征信息，通过这样的特征信息将点与点进行合并或者分开</w:t>
            </w:r>
            <w:r>
              <w:rPr>
                <w:rFonts w:ascii="宋体" w:eastAsia="宋体" w:hAnsi="宋体" w:hint="eastAsia"/>
                <w:color w:val="000000"/>
                <w:sz w:val="24"/>
                <w:szCs w:val="24"/>
              </w:rPr>
              <w:t>。</w:t>
            </w:r>
          </w:p>
        </w:tc>
      </w:tr>
    </w:tbl>
    <w:p w14:paraId="3154A951" w14:textId="77777777" w:rsidR="00BC682E" w:rsidRDefault="00000000">
      <w:pPr>
        <w:pStyle w:val="1"/>
      </w:pPr>
      <w:bookmarkStart w:id="37" w:name="_Toc140736702"/>
      <w:r>
        <w:rPr>
          <w:rFonts w:hint="eastAsia"/>
        </w:rPr>
        <w:t>7</w:t>
      </w:r>
      <w:r>
        <w:t>.19</w:t>
      </w:r>
      <w:bookmarkEnd w:id="37"/>
    </w:p>
    <w:p w14:paraId="17F05647" w14:textId="77777777" w:rsidR="00BC682E" w:rsidRDefault="00000000">
      <w:pPr>
        <w:wordWrap w:val="0"/>
        <w:ind w:firstLine="420"/>
      </w:pPr>
      <w:r>
        <w:rPr>
          <w:rFonts w:hint="eastAsia"/>
        </w:rPr>
        <w:t>工作安排：1</w:t>
      </w:r>
      <w:r>
        <w:t>.</w:t>
      </w:r>
      <w:r>
        <w:rPr>
          <w:rFonts w:hint="eastAsia"/>
        </w:rPr>
        <w:t>研读基于线激光的水轮机机器人测</w:t>
      </w:r>
      <w:r>
        <w:t>...标定与焊点加工区域特征提取_吉鹏晖</w:t>
      </w:r>
      <w:r>
        <w:rPr>
          <w:rFonts w:hint="eastAsia"/>
        </w:rPr>
        <w:t>，并结合之前关于涂胶的论文，整理出整个项目的大概思路。2</w:t>
      </w:r>
      <w:r>
        <w:t>.</w:t>
      </w:r>
      <w:r>
        <w:rPr>
          <w:rFonts w:hint="eastAsia"/>
        </w:rPr>
        <w:t>调研VM、Halcon和市面上其他商用的视觉算法。3</w:t>
      </w:r>
      <w:r>
        <w:t>.</w:t>
      </w:r>
      <w:r>
        <w:rPr>
          <w:rFonts w:hint="eastAsia"/>
        </w:rPr>
        <w:t>学习PCL，整理PCL和open</w:t>
      </w:r>
      <w:r>
        <w:t>3</w:t>
      </w:r>
      <w:r>
        <w:rPr>
          <w:rFonts w:hint="eastAsia"/>
        </w:rPr>
        <w:t>D的差异4</w:t>
      </w:r>
      <w:r>
        <w:t>.</w:t>
      </w:r>
      <w:r>
        <w:rPr>
          <w:rFonts w:hint="eastAsia"/>
        </w:rPr>
        <w:t>调研海康相机</w:t>
      </w:r>
    </w:p>
    <w:p w14:paraId="7A2AB110" w14:textId="77777777" w:rsidR="00BC682E" w:rsidRDefault="00000000">
      <w:pPr>
        <w:wordWrap w:val="0"/>
        <w:ind w:firstLine="420"/>
      </w:pPr>
      <w:r>
        <w:rPr>
          <w:rFonts w:hint="eastAsia"/>
        </w:rPr>
        <w:t>（将这篇文档转换为markdown，下载git，以后直接上传云端）</w:t>
      </w:r>
    </w:p>
    <w:p w14:paraId="52D7B9C2" w14:textId="77777777" w:rsidR="00BC682E" w:rsidRDefault="00000000">
      <w:pPr>
        <w:pStyle w:val="2"/>
      </w:pPr>
      <w:bookmarkStart w:id="38" w:name="_Toc140736703"/>
      <w:r>
        <w:lastRenderedPageBreak/>
        <w:t xml:space="preserve">1. </w:t>
      </w:r>
      <w:r>
        <w:rPr>
          <w:rFonts w:hint="eastAsia"/>
        </w:rPr>
        <w:t xml:space="preserve">*点云处理 </w:t>
      </w:r>
      <w:r>
        <w:t xml:space="preserve">– </w:t>
      </w:r>
      <w:r>
        <w:rPr>
          <w:rFonts w:hint="eastAsia"/>
        </w:rPr>
        <w:t>昨天论文</w:t>
      </w:r>
      <w:bookmarkEnd w:id="38"/>
    </w:p>
    <w:tbl>
      <w:tblPr>
        <w:tblStyle w:val="a7"/>
        <w:tblW w:w="0" w:type="auto"/>
        <w:tblLook w:val="04A0" w:firstRow="1" w:lastRow="0" w:firstColumn="1" w:lastColumn="0" w:noHBand="0" w:noVBand="1"/>
      </w:tblPr>
      <w:tblGrid>
        <w:gridCol w:w="8522"/>
      </w:tblGrid>
      <w:tr w:rsidR="00BC682E" w14:paraId="091A290C" w14:textId="77777777">
        <w:tc>
          <w:tcPr>
            <w:tcW w:w="8522" w:type="dxa"/>
          </w:tcPr>
          <w:p w14:paraId="38FE2690" w14:textId="77777777" w:rsidR="00BC682E" w:rsidRDefault="00000000">
            <w:pPr>
              <w:ind w:firstLine="420"/>
            </w:pPr>
            <w:r>
              <w:t xml:space="preserve">从左至右依次为欧式聚类、区域生长、边缘识别、 </w:t>
            </w:r>
            <w:r>
              <w:rPr>
                <w:rFonts w:ascii="TimesNewRomanPSMT" w:hAnsi="TimesNewRomanPSMT"/>
              </w:rPr>
              <w:t xml:space="preserve">RANSAC </w:t>
            </w:r>
            <w:r>
              <w:t>算法的效果在点云分割中除了上述分割方法外还有对点云的语义分割（</w:t>
            </w:r>
            <w:r>
              <w:rPr>
                <w:rFonts w:ascii="TimesNewRomanPSMT" w:hAnsi="TimesNewRomanPSMT"/>
              </w:rPr>
              <w:t>PCSS</w:t>
            </w:r>
            <w:r>
              <w:t xml:space="preserve">）， </w:t>
            </w:r>
            <w:r>
              <w:rPr>
                <w:rFonts w:ascii="TimesNewRomanPSMT" w:hAnsi="TimesNewRomanPSMT"/>
              </w:rPr>
              <w:t xml:space="preserve">PCSS </w:t>
            </w:r>
            <w:r>
              <w:t xml:space="preserve">相比于 </w:t>
            </w:r>
            <w:r>
              <w:rPr>
                <w:rFonts w:ascii="TimesNewRomanPSMT" w:hAnsi="TimesNewRomanPSMT"/>
              </w:rPr>
              <w:t xml:space="preserve">PCS </w:t>
            </w:r>
            <w:r>
              <w:t xml:space="preserve">会在分割后为每个点生成语义信息。 </w:t>
            </w:r>
            <w:r>
              <w:rPr>
                <w:rFonts w:ascii="TimesNewRomanPSMT" w:hAnsi="TimesNewRomanPSMT"/>
              </w:rPr>
              <w:t xml:space="preserve">PCSS </w:t>
            </w:r>
            <w:r>
              <w:t>的常规的方法为有监督机器学习，目前较为前沿的还有点云的深度学习方法</w:t>
            </w:r>
          </w:p>
        </w:tc>
      </w:tr>
    </w:tbl>
    <w:p w14:paraId="4BA576D1" w14:textId="77777777" w:rsidR="00BC682E" w:rsidRDefault="00000000">
      <w:pPr>
        <w:pStyle w:val="2"/>
      </w:pPr>
      <w:bookmarkStart w:id="39" w:name="_Toc140736704"/>
      <w:r>
        <w:t xml:space="preserve">2. </w:t>
      </w:r>
      <w:r>
        <w:rPr>
          <w:rFonts w:hint="eastAsia"/>
        </w:rPr>
        <w:t>C++</w:t>
      </w:r>
      <w:r>
        <w:t xml:space="preserve"> &amp; </w:t>
      </w:r>
      <w:r>
        <w:rPr>
          <w:rFonts w:hint="eastAsia"/>
        </w:rPr>
        <w:t>PCL学习</w:t>
      </w:r>
      <w:bookmarkEnd w:id="39"/>
    </w:p>
    <w:p w14:paraId="25CC1861" w14:textId="77777777" w:rsidR="00BC682E" w:rsidRDefault="00000000">
      <w:pPr>
        <w:pStyle w:val="3"/>
      </w:pPr>
      <w:bookmarkStart w:id="40" w:name="_Toc140736705"/>
      <w:r>
        <w:rPr>
          <w:rFonts w:hint="eastAsia"/>
        </w:rPr>
        <w:t>2</w:t>
      </w:r>
      <w:r>
        <w:t xml:space="preserve">.1 </w:t>
      </w:r>
      <w:r>
        <w:rPr>
          <w:rFonts w:hint="eastAsia"/>
        </w:rPr>
        <w:t>区域生长分割</w:t>
      </w:r>
      <w:bookmarkEnd w:id="40"/>
    </w:p>
    <w:p w14:paraId="21CFFCA9" w14:textId="77777777" w:rsidR="00BC682E" w:rsidRDefault="00000000">
      <w:pPr>
        <w:ind w:firstLineChars="0" w:firstLine="0"/>
      </w:pPr>
      <w:hyperlink r:id="rId41" w:history="1">
        <w:r>
          <w:rPr>
            <w:rStyle w:val="aa"/>
          </w:rPr>
          <w:t>(149条消息) pcl小知识（四）——区域生长分割原理(region growing segmentation)_pcl分割_刘坤的博客的博客-CSDN博客</w:t>
        </w:r>
      </w:hyperlink>
    </w:p>
    <w:tbl>
      <w:tblPr>
        <w:tblStyle w:val="a7"/>
        <w:tblW w:w="0" w:type="auto"/>
        <w:tblLook w:val="04A0" w:firstRow="1" w:lastRow="0" w:firstColumn="1" w:lastColumn="0" w:noHBand="0" w:noVBand="1"/>
      </w:tblPr>
      <w:tblGrid>
        <w:gridCol w:w="8522"/>
      </w:tblGrid>
      <w:tr w:rsidR="00BC682E" w14:paraId="3A77A3F8" w14:textId="77777777">
        <w:tc>
          <w:tcPr>
            <w:tcW w:w="8522" w:type="dxa"/>
          </w:tcPr>
          <w:p w14:paraId="431C9472" w14:textId="77777777" w:rsidR="00BC682E" w:rsidRDefault="00000000">
            <w:pPr>
              <w:ind w:firstLineChars="0" w:firstLine="0"/>
            </w:pPr>
            <w:r>
              <w:rPr>
                <w:rFonts w:hint="eastAsia"/>
              </w:rPr>
              <w:t>看着效果还可以，应该可以实现提取优化</w:t>
            </w:r>
          </w:p>
        </w:tc>
      </w:tr>
    </w:tbl>
    <w:p w14:paraId="1ADA30AC" w14:textId="77777777" w:rsidR="00BC682E" w:rsidRDefault="00BC682E">
      <w:pPr>
        <w:ind w:firstLineChars="0" w:firstLine="0"/>
      </w:pPr>
    </w:p>
    <w:p w14:paraId="3F89E637" w14:textId="77777777" w:rsidR="00BC682E" w:rsidRDefault="00000000">
      <w:pPr>
        <w:pStyle w:val="3"/>
      </w:pPr>
      <w:bookmarkStart w:id="41" w:name="_Toc140736706"/>
      <w:r>
        <w:rPr>
          <w:rFonts w:hint="eastAsia"/>
        </w:rPr>
        <w:t>2</w:t>
      </w:r>
      <w:r>
        <w:t xml:space="preserve">.2 </w:t>
      </w:r>
      <w:r>
        <w:rPr>
          <w:rFonts w:hint="eastAsia"/>
        </w:rPr>
        <w:t>提取聚类分类</w:t>
      </w:r>
      <w:bookmarkEnd w:id="41"/>
    </w:p>
    <w:p w14:paraId="28519A82" w14:textId="77777777" w:rsidR="00BC682E" w:rsidRDefault="00000000">
      <w:pPr>
        <w:ind w:firstLineChars="0" w:firstLine="0"/>
      </w:pPr>
      <w:hyperlink r:id="rId42" w:history="1">
        <w:r>
          <w:rPr>
            <w:rStyle w:val="aa"/>
          </w:rPr>
          <w:t>(149条消息) pcl点云聚类后的点云索引提取与输出pcd聚类结果_菜是菜人是真帅的博客-CSDN博客</w:t>
        </w:r>
      </w:hyperlink>
    </w:p>
    <w:tbl>
      <w:tblPr>
        <w:tblStyle w:val="a7"/>
        <w:tblW w:w="0" w:type="auto"/>
        <w:tblLook w:val="04A0" w:firstRow="1" w:lastRow="0" w:firstColumn="1" w:lastColumn="0" w:noHBand="0" w:noVBand="1"/>
      </w:tblPr>
      <w:tblGrid>
        <w:gridCol w:w="8522"/>
      </w:tblGrid>
      <w:tr w:rsidR="00BC682E" w14:paraId="7B643A15" w14:textId="77777777">
        <w:tc>
          <w:tcPr>
            <w:tcW w:w="8522" w:type="dxa"/>
          </w:tcPr>
          <w:p w14:paraId="5DA12E7D" w14:textId="77777777" w:rsidR="00BC682E" w:rsidRDefault="00000000">
            <w:pPr>
              <w:ind w:firstLineChars="0" w:firstLine="0"/>
            </w:pPr>
            <w:r>
              <w:rPr>
                <w:noProof/>
              </w:rPr>
              <w:drawing>
                <wp:inline distT="0" distB="0" distL="0" distR="0" wp14:anchorId="2B435B11" wp14:editId="5209698D">
                  <wp:extent cx="5274310" cy="370649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3"/>
                          <a:stretch>
                            <a:fillRect/>
                          </a:stretch>
                        </pic:blipFill>
                        <pic:spPr>
                          <a:xfrm>
                            <a:off x="0" y="0"/>
                            <a:ext cx="5274310" cy="3706495"/>
                          </a:xfrm>
                          <a:prstGeom prst="rect">
                            <a:avLst/>
                          </a:prstGeom>
                        </pic:spPr>
                      </pic:pic>
                    </a:graphicData>
                  </a:graphic>
                </wp:inline>
              </w:drawing>
            </w:r>
          </w:p>
          <w:p w14:paraId="0B815345" w14:textId="77777777" w:rsidR="00BC682E" w:rsidRDefault="00000000">
            <w:pPr>
              <w:ind w:firstLineChars="0" w:firstLine="0"/>
            </w:pPr>
            <w:r>
              <w:rPr>
                <w:rFonts w:hint="eastAsia"/>
              </w:rPr>
              <w:t>提取最值</w:t>
            </w:r>
          </w:p>
        </w:tc>
      </w:tr>
    </w:tbl>
    <w:p w14:paraId="4F15246D" w14:textId="77777777" w:rsidR="00BC682E" w:rsidRDefault="00BC682E">
      <w:pPr>
        <w:ind w:firstLineChars="0" w:firstLine="0"/>
      </w:pPr>
    </w:p>
    <w:p w14:paraId="7923398B" w14:textId="77777777" w:rsidR="00BC682E" w:rsidRDefault="00000000">
      <w:pPr>
        <w:pStyle w:val="3"/>
      </w:pPr>
      <w:bookmarkStart w:id="42" w:name="_Toc140736707"/>
      <w:r>
        <w:rPr>
          <w:rFonts w:hint="eastAsia"/>
        </w:rPr>
        <w:lastRenderedPageBreak/>
        <w:t>2</w:t>
      </w:r>
      <w:r>
        <w:t xml:space="preserve">.3 </w:t>
      </w:r>
      <w:r>
        <w:rPr>
          <w:rFonts w:hint="eastAsia"/>
        </w:rPr>
        <w:t>长边提取示例</w:t>
      </w:r>
      <w:bookmarkEnd w:id="42"/>
    </w:p>
    <w:tbl>
      <w:tblPr>
        <w:tblStyle w:val="a7"/>
        <w:tblW w:w="0" w:type="auto"/>
        <w:tblLook w:val="04A0" w:firstRow="1" w:lastRow="0" w:firstColumn="1" w:lastColumn="0" w:noHBand="0" w:noVBand="1"/>
      </w:tblPr>
      <w:tblGrid>
        <w:gridCol w:w="8522"/>
      </w:tblGrid>
      <w:tr w:rsidR="00BC682E" w14:paraId="628971C3" w14:textId="77777777">
        <w:tc>
          <w:tcPr>
            <w:tcW w:w="8522" w:type="dxa"/>
          </w:tcPr>
          <w:p w14:paraId="5763826E" w14:textId="77777777" w:rsidR="00BC682E" w:rsidRDefault="00000000">
            <w:pPr>
              <w:ind w:firstLine="420"/>
            </w:pPr>
            <w:r>
              <w:t>open3d聚类long_utility.pcd -&gt; pcl区域生长long_grow0.pcd</w:t>
            </w:r>
          </w:p>
          <w:p w14:paraId="1F8F9665" w14:textId="77777777" w:rsidR="00BC682E" w:rsidRDefault="00000000">
            <w:pPr>
              <w:ind w:firstLine="420"/>
            </w:pPr>
            <w:r>
              <w:rPr>
                <w:noProof/>
              </w:rPr>
              <w:drawing>
                <wp:inline distT="0" distB="0" distL="0" distR="0" wp14:anchorId="4E231FE9" wp14:editId="348C17BE">
                  <wp:extent cx="5267960" cy="234315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4"/>
                          <a:stretch>
                            <a:fillRect/>
                          </a:stretch>
                        </pic:blipFill>
                        <pic:spPr>
                          <a:xfrm>
                            <a:off x="0" y="0"/>
                            <a:ext cx="5268060" cy="2343477"/>
                          </a:xfrm>
                          <a:prstGeom prst="rect">
                            <a:avLst/>
                          </a:prstGeom>
                        </pic:spPr>
                      </pic:pic>
                    </a:graphicData>
                  </a:graphic>
                </wp:inline>
              </w:drawing>
            </w:r>
          </w:p>
        </w:tc>
      </w:tr>
    </w:tbl>
    <w:p w14:paraId="4DDE3435" w14:textId="77777777" w:rsidR="00BC682E" w:rsidRDefault="00BC682E">
      <w:pPr>
        <w:ind w:firstLine="420"/>
      </w:pPr>
    </w:p>
    <w:p w14:paraId="6085C472" w14:textId="77777777" w:rsidR="00BC682E" w:rsidRDefault="00BC682E">
      <w:pPr>
        <w:ind w:firstLine="420"/>
      </w:pPr>
    </w:p>
    <w:p w14:paraId="06CE3889" w14:textId="77777777" w:rsidR="00BC682E" w:rsidRDefault="00000000">
      <w:pPr>
        <w:pStyle w:val="2"/>
      </w:pPr>
      <w:bookmarkStart w:id="43" w:name="_Toc140736708"/>
      <w:r>
        <w:rPr>
          <w:rFonts w:hint="eastAsia"/>
        </w:rPr>
        <w:t>3</w:t>
      </w:r>
      <w:r>
        <w:t>.</w:t>
      </w:r>
      <w:r>
        <w:rPr>
          <w:rFonts w:hint="eastAsia"/>
        </w:rPr>
        <w:t>windows</w:t>
      </w:r>
      <w:r>
        <w:t xml:space="preserve">+vscode+pcl+cmake </w:t>
      </w:r>
      <w:r>
        <w:rPr>
          <w:rFonts w:hint="eastAsia"/>
        </w:rPr>
        <w:t>问题剖析</w:t>
      </w:r>
      <w:bookmarkEnd w:id="43"/>
    </w:p>
    <w:tbl>
      <w:tblPr>
        <w:tblStyle w:val="a7"/>
        <w:tblW w:w="0" w:type="auto"/>
        <w:tblLook w:val="04A0" w:firstRow="1" w:lastRow="0" w:firstColumn="1" w:lastColumn="0" w:noHBand="0" w:noVBand="1"/>
      </w:tblPr>
      <w:tblGrid>
        <w:gridCol w:w="8522"/>
      </w:tblGrid>
      <w:tr w:rsidR="00BC682E" w14:paraId="4651B0DB" w14:textId="77777777">
        <w:tc>
          <w:tcPr>
            <w:tcW w:w="8522" w:type="dxa"/>
          </w:tcPr>
          <w:p w14:paraId="305BA18F" w14:textId="77777777" w:rsidR="00BC682E" w:rsidRDefault="00000000">
            <w:pPr>
              <w:ind w:firstLineChars="0" w:firstLine="0"/>
            </w:pPr>
            <w:r>
              <w:rPr>
                <w:noProof/>
              </w:rPr>
              <w:drawing>
                <wp:inline distT="0" distB="0" distL="0" distR="0" wp14:anchorId="7D77B5A7" wp14:editId="7480BB81">
                  <wp:extent cx="5274310" cy="170751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1707515"/>
                          </a:xfrm>
                          <a:prstGeom prst="rect">
                            <a:avLst/>
                          </a:prstGeom>
                          <a:noFill/>
                          <a:ln>
                            <a:noFill/>
                          </a:ln>
                        </pic:spPr>
                      </pic:pic>
                    </a:graphicData>
                  </a:graphic>
                </wp:inline>
              </w:drawing>
            </w:r>
          </w:p>
        </w:tc>
      </w:tr>
      <w:tr w:rsidR="00BC682E" w14:paraId="54B68D9C" w14:textId="77777777">
        <w:tc>
          <w:tcPr>
            <w:tcW w:w="8522" w:type="dxa"/>
          </w:tcPr>
          <w:p w14:paraId="46FAAD75" w14:textId="77777777" w:rsidR="00BC682E" w:rsidRDefault="00000000">
            <w:pPr>
              <w:ind w:firstLineChars="0" w:firstLine="0"/>
            </w:pPr>
            <w:r>
              <w:rPr>
                <w:noProof/>
              </w:rPr>
              <w:lastRenderedPageBreak/>
              <w:drawing>
                <wp:inline distT="0" distB="0" distL="0" distR="0" wp14:anchorId="09A63D2D" wp14:editId="49859DD2">
                  <wp:extent cx="5274310" cy="37007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3700780"/>
                          </a:xfrm>
                          <a:prstGeom prst="rect">
                            <a:avLst/>
                          </a:prstGeom>
                          <a:noFill/>
                          <a:ln>
                            <a:noFill/>
                          </a:ln>
                        </pic:spPr>
                      </pic:pic>
                    </a:graphicData>
                  </a:graphic>
                </wp:inline>
              </w:drawing>
            </w:r>
          </w:p>
          <w:p w14:paraId="19DD2A90" w14:textId="77777777" w:rsidR="00BC682E" w:rsidRDefault="00000000">
            <w:pPr>
              <w:ind w:firstLineChars="0" w:firstLine="0"/>
            </w:pPr>
            <w:r>
              <w:rPr>
                <w:rFonts w:hint="eastAsia"/>
              </w:rPr>
              <w:t>莫名其妙，环境变量和C</w:t>
            </w:r>
            <w:r>
              <w:t>m</w:t>
            </w:r>
            <w:r>
              <w:rPr>
                <w:rFonts w:hint="eastAsia"/>
              </w:rPr>
              <w:t>akeLists</w:t>
            </w:r>
            <w:r>
              <w:t>.txt</w:t>
            </w:r>
            <w:r>
              <w:rPr>
                <w:rFonts w:hint="eastAsia"/>
              </w:rPr>
              <w:t>都设置了PCL_ROOT，结果还是错的</w:t>
            </w:r>
          </w:p>
        </w:tc>
      </w:tr>
    </w:tbl>
    <w:p w14:paraId="7A637575" w14:textId="77777777" w:rsidR="00BC682E" w:rsidRDefault="00000000">
      <w:pPr>
        <w:pStyle w:val="2"/>
        <w:numPr>
          <w:ilvl w:val="0"/>
          <w:numId w:val="8"/>
        </w:numPr>
      </w:pPr>
      <w:bookmarkStart w:id="44" w:name="_Toc140736709"/>
      <w:r>
        <w:rPr>
          <w:rFonts w:hint="eastAsia"/>
        </w:rPr>
        <w:t xml:space="preserve">海康相机 </w:t>
      </w:r>
      <w:r>
        <w:t xml:space="preserve">– </w:t>
      </w:r>
      <w:r>
        <w:rPr>
          <w:rFonts w:hint="eastAsia"/>
        </w:rPr>
        <w:t>调研+实践</w:t>
      </w:r>
      <w:bookmarkEnd w:id="44"/>
    </w:p>
    <w:p w14:paraId="549DF6E6" w14:textId="77777777" w:rsidR="00BC682E" w:rsidRDefault="00000000">
      <w:pPr>
        <w:pStyle w:val="3"/>
      </w:pPr>
      <w:bookmarkStart w:id="45" w:name="_Toc140736710"/>
      <w:r>
        <w:rPr>
          <w:rFonts w:hint="eastAsia"/>
        </w:rPr>
        <w:t>4</w:t>
      </w:r>
      <w:r>
        <w:t>.1</w:t>
      </w:r>
      <w:r>
        <w:rPr>
          <w:rFonts w:hint="eastAsia"/>
        </w:rPr>
        <w:t>使用SDK拿去海康相机数据</w:t>
      </w:r>
      <w:bookmarkEnd w:id="45"/>
    </w:p>
    <w:tbl>
      <w:tblPr>
        <w:tblStyle w:val="a7"/>
        <w:tblW w:w="0" w:type="auto"/>
        <w:tblLook w:val="04A0" w:firstRow="1" w:lastRow="0" w:firstColumn="1" w:lastColumn="0" w:noHBand="0" w:noVBand="1"/>
      </w:tblPr>
      <w:tblGrid>
        <w:gridCol w:w="8522"/>
      </w:tblGrid>
      <w:tr w:rsidR="00BC682E" w14:paraId="1B15FA6F" w14:textId="77777777">
        <w:tc>
          <w:tcPr>
            <w:tcW w:w="8522" w:type="dxa"/>
          </w:tcPr>
          <w:p w14:paraId="4B15B6E3" w14:textId="77777777" w:rsidR="00BC682E" w:rsidRDefault="00000000">
            <w:pPr>
              <w:ind w:firstLineChars="0" w:firstLine="0"/>
            </w:pPr>
            <w:r>
              <w:rPr>
                <w:rFonts w:hint="eastAsia"/>
              </w:rPr>
              <w:t>海康有给简单的示例，但是功能不多</w:t>
            </w:r>
          </w:p>
        </w:tc>
      </w:tr>
    </w:tbl>
    <w:p w14:paraId="3535313E" w14:textId="77777777" w:rsidR="00BC682E" w:rsidRDefault="00000000">
      <w:pPr>
        <w:pStyle w:val="3"/>
      </w:pPr>
      <w:bookmarkStart w:id="46" w:name="_Toc140736711"/>
      <w:r>
        <w:rPr>
          <w:rFonts w:hint="eastAsia"/>
        </w:rPr>
        <w:t>4</w:t>
      </w:r>
      <w:r>
        <w:t xml:space="preserve">.2 </w:t>
      </w:r>
      <w:r>
        <w:rPr>
          <w:rFonts w:hint="eastAsia"/>
        </w:rPr>
        <w:t>拍出钢板点云图，使用VM进行处理，构建基本思路</w:t>
      </w:r>
      <w:bookmarkEnd w:id="46"/>
    </w:p>
    <w:tbl>
      <w:tblPr>
        <w:tblStyle w:val="a7"/>
        <w:tblW w:w="0" w:type="auto"/>
        <w:tblLook w:val="04A0" w:firstRow="1" w:lastRow="0" w:firstColumn="1" w:lastColumn="0" w:noHBand="0" w:noVBand="1"/>
      </w:tblPr>
      <w:tblGrid>
        <w:gridCol w:w="8522"/>
      </w:tblGrid>
      <w:tr w:rsidR="00BC682E" w14:paraId="70D5A426" w14:textId="77777777">
        <w:tc>
          <w:tcPr>
            <w:tcW w:w="8522" w:type="dxa"/>
          </w:tcPr>
          <w:p w14:paraId="54AEE4D9" w14:textId="77777777" w:rsidR="00BC682E" w:rsidRDefault="00000000">
            <w:pPr>
              <w:ind w:firstLineChars="0" w:firstLine="0"/>
            </w:pPr>
            <w:r>
              <w:rPr>
                <w:rFonts w:hint="eastAsia"/>
              </w:rPr>
              <w:t>？钢板横截面拿相机一扫就出来了，之后滤波一下噪声即可。</w:t>
            </w:r>
          </w:p>
          <w:p w14:paraId="548E440E" w14:textId="77777777" w:rsidR="00BC682E" w:rsidRDefault="00000000">
            <w:pPr>
              <w:ind w:firstLineChars="0" w:firstLine="0"/>
            </w:pPr>
            <w:r>
              <w:rPr>
                <w:rFonts w:hint="eastAsia"/>
              </w:rPr>
              <w:t>对项目要做什么还是不清楚</w:t>
            </w:r>
          </w:p>
        </w:tc>
      </w:tr>
    </w:tbl>
    <w:p w14:paraId="4F07488E" w14:textId="77777777" w:rsidR="00BC682E" w:rsidRDefault="00000000">
      <w:pPr>
        <w:pStyle w:val="2"/>
      </w:pPr>
      <w:bookmarkStart w:id="47" w:name="_Toc140736712"/>
      <w:r>
        <w:rPr>
          <w:rFonts w:hint="eastAsia"/>
        </w:rPr>
        <w:t>小结：</w:t>
      </w:r>
      <w:bookmarkEnd w:id="47"/>
    </w:p>
    <w:p w14:paraId="65774813" w14:textId="77777777" w:rsidR="00BC682E" w:rsidRDefault="00000000">
      <w:pPr>
        <w:ind w:firstLineChars="0" w:firstLine="0"/>
      </w:pPr>
      <w:r>
        <w:tab/>
      </w:r>
      <w:r>
        <w:rPr>
          <w:rFonts w:hint="eastAsia"/>
        </w:rPr>
        <w:t>又浪费时间调试了一下widows</w:t>
      </w:r>
      <w:r>
        <w:t>+</w:t>
      </w:r>
      <w:r>
        <w:rPr>
          <w:rFonts w:hint="eastAsia"/>
        </w:rPr>
        <w:t>vscode</w:t>
      </w:r>
      <w:r>
        <w:t>+</w:t>
      </w:r>
      <w:r>
        <w:rPr>
          <w:rFonts w:hint="eastAsia"/>
        </w:rPr>
        <w:t>pcl，找出了问题在哪，但不知道为什么有问题。论文看了一点，看到论文采用的点云分割方法后就去动手实践，没有完全做出来，但是感觉效果应该比open</w:t>
      </w:r>
      <w:r>
        <w:t>3</w:t>
      </w:r>
      <w:r>
        <w:rPr>
          <w:rFonts w:hint="eastAsia"/>
        </w:rPr>
        <w:t>D好些。重新连接了海康相机，拍出了钢板的点云图，后续使用VM进行一些处理，尝试了一下海康自带的SDK实例，感觉功能有点少，需要自己写。明天的话最起码把论文基本过一遍，然后找几篇文献，把流程图和可行性报告的首稿做出来。</w:t>
      </w:r>
    </w:p>
    <w:p w14:paraId="2C14EE99" w14:textId="77777777" w:rsidR="00BC682E" w:rsidRDefault="00000000">
      <w:pPr>
        <w:widowControl/>
        <w:spacing w:line="240" w:lineRule="auto"/>
        <w:ind w:firstLineChars="0" w:firstLine="0"/>
        <w:jc w:val="left"/>
      </w:pPr>
      <w:r>
        <w:br w:type="page"/>
      </w:r>
    </w:p>
    <w:p w14:paraId="3A123A6D" w14:textId="77777777" w:rsidR="00BC682E" w:rsidRDefault="00000000">
      <w:pPr>
        <w:pStyle w:val="1"/>
      </w:pPr>
      <w:bookmarkStart w:id="48" w:name="_Toc140736713"/>
      <w:r>
        <w:lastRenderedPageBreak/>
        <w:t>7.20</w:t>
      </w:r>
      <w:bookmarkEnd w:id="48"/>
    </w:p>
    <w:p w14:paraId="68582F14" w14:textId="77777777" w:rsidR="00BC682E" w:rsidRDefault="00000000">
      <w:pPr>
        <w:ind w:firstLine="420"/>
      </w:pPr>
      <w:r>
        <w:rPr>
          <w:rFonts w:hint="eastAsia"/>
        </w:rPr>
        <w:t>工作安排：</w:t>
      </w:r>
      <w:r>
        <w:rPr>
          <w:rFonts w:hint="eastAsia"/>
          <w:color w:val="70AD47" w:themeColor="accent6"/>
        </w:rPr>
        <w:t>1</w:t>
      </w:r>
      <w:r>
        <w:rPr>
          <w:color w:val="70AD47" w:themeColor="accent6"/>
        </w:rPr>
        <w:t>.</w:t>
      </w:r>
      <w:r>
        <w:rPr>
          <w:rFonts w:hint="eastAsia"/>
          <w:color w:val="70AD47" w:themeColor="accent6"/>
        </w:rPr>
        <w:t>搞清钢板点云处理的任务需求2</w:t>
      </w:r>
      <w:r>
        <w:rPr>
          <w:color w:val="70AD47" w:themeColor="accent6"/>
        </w:rPr>
        <w:t>.</w:t>
      </w:r>
      <w:r>
        <w:rPr>
          <w:rFonts w:hint="eastAsia"/>
          <w:color w:val="70AD47" w:themeColor="accent6"/>
        </w:rPr>
        <w:t>使用PCL和open</w:t>
      </w:r>
      <w:r>
        <w:rPr>
          <w:color w:val="70AD47" w:themeColor="accent6"/>
        </w:rPr>
        <w:t>3</w:t>
      </w:r>
      <w:r>
        <w:rPr>
          <w:rFonts w:hint="eastAsia"/>
          <w:color w:val="70AD47" w:themeColor="accent6"/>
        </w:rPr>
        <w:t>D对点云提取进行优化</w:t>
      </w:r>
      <w:r>
        <w:rPr>
          <w:rFonts w:hint="eastAsia"/>
        </w:rPr>
        <w:t>3</w:t>
      </w:r>
      <w:r>
        <w:t>.</w:t>
      </w:r>
      <w:r>
        <w:rPr>
          <w:rFonts w:hint="eastAsia"/>
        </w:rPr>
        <w:t>论文看完并整理思路，使用chatgpt整理出可行性报告初版。</w:t>
      </w:r>
    </w:p>
    <w:p w14:paraId="1A12F70C" w14:textId="77777777" w:rsidR="00BC682E" w:rsidRDefault="00000000">
      <w:pPr>
        <w:ind w:firstLine="420"/>
      </w:pPr>
      <w:r>
        <w:rPr>
          <w:rFonts w:hint="eastAsia"/>
        </w:rPr>
        <w:t>待解决问题：1</w:t>
      </w:r>
      <w:r>
        <w:t>.</w:t>
      </w:r>
      <w:r>
        <w:rPr>
          <w:rFonts w:hint="eastAsia"/>
        </w:rPr>
        <w:t>钢板的详细场景需求2</w:t>
      </w:r>
      <w:r>
        <w:t>.</w:t>
      </w:r>
      <w:r>
        <w:rPr>
          <w:rFonts w:hint="eastAsia"/>
        </w:rPr>
        <w:t>获取点云之后，机械臂如何根据提取的点云进行后续工作</w:t>
      </w:r>
    </w:p>
    <w:p w14:paraId="649C4699" w14:textId="77777777" w:rsidR="00BC682E" w:rsidRDefault="00000000">
      <w:pPr>
        <w:ind w:firstLine="420"/>
      </w:pPr>
      <w:r>
        <w:rPr>
          <w:rFonts w:hint="eastAsia"/>
        </w:rPr>
        <w:t>*每天安排的任务量力而行，总结的时候要有目的的总结，应该是通过什么学会了什么，还有什么疑问，后续待解决的问题，然后可以说一些注意事项。针对一样意义不大的工作不应该浪费太多时间，比如windows</w:t>
      </w:r>
      <w:r>
        <w:t>+</w:t>
      </w:r>
      <w:r>
        <w:rPr>
          <w:rFonts w:hint="eastAsia"/>
        </w:rPr>
        <w:t>pcl</w:t>
      </w:r>
      <w:r>
        <w:t>+</w:t>
      </w:r>
      <w:r>
        <w:rPr>
          <w:rFonts w:hint="eastAsia"/>
        </w:rPr>
        <w:t>vscode，半个小时如果解决不了就可以先放下等有时间再解决，搞清楚干一件事的目的，配置这个环境是为了学习pcl而不是为了配置环境而配置。</w:t>
      </w:r>
    </w:p>
    <w:p w14:paraId="5A4D411C" w14:textId="77777777" w:rsidR="00BC682E" w:rsidRDefault="00000000">
      <w:pPr>
        <w:pStyle w:val="2"/>
        <w:rPr>
          <w:rStyle w:val="20"/>
        </w:rPr>
      </w:pPr>
      <w:bookmarkStart w:id="49" w:name="_Toc140736714"/>
      <w:r>
        <w:rPr>
          <w:rFonts w:hint="eastAsia"/>
        </w:rPr>
        <w:t>1</w:t>
      </w:r>
      <w:r>
        <w:rPr>
          <w:rStyle w:val="20"/>
        </w:rPr>
        <w:t>. 钢板项目</w:t>
      </w:r>
      <w:bookmarkEnd w:id="49"/>
    </w:p>
    <w:p w14:paraId="60C7ADBB" w14:textId="77777777" w:rsidR="00BC682E" w:rsidRDefault="00000000">
      <w:pPr>
        <w:pStyle w:val="3"/>
      </w:pPr>
      <w:r>
        <w:rPr>
          <w:rFonts w:hint="eastAsia"/>
        </w:rPr>
        <w:t>1</w:t>
      </w:r>
      <w:r>
        <w:t xml:space="preserve">.1 </w:t>
      </w:r>
      <w:r>
        <w:rPr>
          <w:rFonts w:hint="eastAsia"/>
        </w:rPr>
        <w:t xml:space="preserve">已解决 </w:t>
      </w:r>
      <w:r>
        <w:t xml:space="preserve">- </w:t>
      </w:r>
      <w:r>
        <w:rPr>
          <w:rFonts w:hint="eastAsia"/>
        </w:rPr>
        <w:t>问题1：项目场景</w:t>
      </w:r>
    </w:p>
    <w:p w14:paraId="6760C19D" w14:textId="77777777" w:rsidR="00BC682E" w:rsidRDefault="00000000">
      <w:pPr>
        <w:ind w:firstLine="420"/>
      </w:pPr>
      <w:r>
        <w:rPr>
          <w:rFonts w:hint="eastAsia"/>
        </w:rPr>
        <w:t>钢板是竖着放在钢筋上面，然后在钢板上面覆盖一层，并将其与钢板进行焊接，那么在工作时下面与钢筋是怎样连接的，已经焊接好的吗，在后续焊接中还需要考虑下面的情况吗？</w:t>
      </w:r>
    </w:p>
    <w:tbl>
      <w:tblPr>
        <w:tblStyle w:val="a7"/>
        <w:tblW w:w="0" w:type="auto"/>
        <w:tblLook w:val="04A0" w:firstRow="1" w:lastRow="0" w:firstColumn="1" w:lastColumn="0" w:noHBand="0" w:noVBand="1"/>
      </w:tblPr>
      <w:tblGrid>
        <w:gridCol w:w="8522"/>
      </w:tblGrid>
      <w:tr w:rsidR="00BC682E" w14:paraId="03CA7F66" w14:textId="77777777">
        <w:tc>
          <w:tcPr>
            <w:tcW w:w="8522" w:type="dxa"/>
          </w:tcPr>
          <w:p w14:paraId="05F08658" w14:textId="77777777" w:rsidR="00BC682E" w:rsidRDefault="00000000">
            <w:pPr>
              <w:ind w:firstLineChars="0" w:firstLine="0"/>
            </w:pPr>
            <w:r>
              <w:rPr>
                <w:rFonts w:hint="eastAsia"/>
              </w:rPr>
              <w:t>首先，这个工作的任务场景是针对钢板上边缘的焊接，那么针对点云提取就好</w:t>
            </w:r>
          </w:p>
          <w:p w14:paraId="775E9D6E" w14:textId="77777777" w:rsidR="00BC682E" w:rsidRDefault="00000000">
            <w:pPr>
              <w:ind w:firstLineChars="0" w:firstLine="0"/>
            </w:pPr>
            <w:r>
              <w:rPr>
                <w:rFonts w:hint="eastAsia"/>
              </w:rPr>
              <w:t>关键点在于能不能使用VM将一套工作直接做出来</w:t>
            </w:r>
          </w:p>
        </w:tc>
      </w:tr>
    </w:tbl>
    <w:p w14:paraId="0A86180B" w14:textId="77777777" w:rsidR="00BC682E" w:rsidRDefault="00000000">
      <w:pPr>
        <w:pStyle w:val="3"/>
      </w:pPr>
      <w:r>
        <w:rPr>
          <w:rFonts w:hint="eastAsia"/>
        </w:rPr>
        <w:t>1</w:t>
      </w:r>
      <w:r>
        <w:t xml:space="preserve">.2 </w:t>
      </w:r>
      <w:r>
        <w:rPr>
          <w:rFonts w:hint="eastAsia"/>
        </w:rPr>
        <w:t xml:space="preserve">已解决 </w:t>
      </w:r>
      <w:r>
        <w:t xml:space="preserve">- </w:t>
      </w:r>
      <w:r>
        <w:rPr>
          <w:rFonts w:hint="eastAsia"/>
        </w:rPr>
        <w:t>问题2：获取点云之后的工作如何进行</w:t>
      </w:r>
    </w:p>
    <w:p w14:paraId="55550302" w14:textId="77777777" w:rsidR="00BC682E" w:rsidRDefault="00000000">
      <w:pPr>
        <w:ind w:firstLine="420"/>
      </w:pPr>
      <w:r>
        <w:rPr>
          <w:rFonts w:hint="eastAsia"/>
        </w:rPr>
        <w:t>获取点云轨迹之后如何根据点云轨迹进行工作，不论是涂胶还是焊接。</w:t>
      </w:r>
    </w:p>
    <w:tbl>
      <w:tblPr>
        <w:tblStyle w:val="a7"/>
        <w:tblW w:w="0" w:type="auto"/>
        <w:tblLook w:val="04A0" w:firstRow="1" w:lastRow="0" w:firstColumn="1" w:lastColumn="0" w:noHBand="0" w:noVBand="1"/>
      </w:tblPr>
      <w:tblGrid>
        <w:gridCol w:w="8522"/>
      </w:tblGrid>
      <w:tr w:rsidR="00BC682E" w14:paraId="66B6C4FA" w14:textId="77777777">
        <w:tc>
          <w:tcPr>
            <w:tcW w:w="8522" w:type="dxa"/>
          </w:tcPr>
          <w:p w14:paraId="39615997" w14:textId="77777777" w:rsidR="00BC682E" w:rsidRDefault="00000000">
            <w:pPr>
              <w:ind w:firstLineChars="0" w:firstLine="0"/>
            </w:pPr>
            <w:r>
              <w:rPr>
                <w:rFonts w:hint="eastAsia"/>
              </w:rPr>
              <w:t>获取点云之后需要根据点云进行关键点提取，然后传给机器人进行机器人轨迹生成</w:t>
            </w:r>
          </w:p>
        </w:tc>
      </w:tr>
    </w:tbl>
    <w:p w14:paraId="0CAFA3D5" w14:textId="77777777" w:rsidR="00BC682E" w:rsidRDefault="00BC682E">
      <w:pPr>
        <w:ind w:firstLine="420"/>
      </w:pPr>
    </w:p>
    <w:p w14:paraId="492CE344" w14:textId="77777777" w:rsidR="00BC682E" w:rsidRDefault="00000000">
      <w:pPr>
        <w:pStyle w:val="2"/>
        <w:wordWrap w:val="0"/>
      </w:pPr>
      <w:r>
        <w:rPr>
          <w:rFonts w:hint="eastAsia"/>
        </w:rPr>
        <w:lastRenderedPageBreak/>
        <w:t>2</w:t>
      </w:r>
      <w:r>
        <w:t xml:space="preserve">. </w:t>
      </w:r>
      <w:r>
        <w:rPr>
          <w:rFonts w:hint="eastAsia"/>
        </w:rPr>
        <w:t xml:space="preserve">论文 </w:t>
      </w:r>
      <w:r>
        <w:t xml:space="preserve">- </w:t>
      </w:r>
      <w:r>
        <w:rPr>
          <w:rFonts w:hint="eastAsia"/>
        </w:rPr>
        <w:t>基于线激光的水轮机机器人测</w:t>
      </w:r>
      <w:r>
        <w:t>...标定与焊点加工区域特征提取</w:t>
      </w:r>
    </w:p>
    <w:p w14:paraId="5A178D14" w14:textId="77777777" w:rsidR="00BC682E" w:rsidRDefault="00000000">
      <w:pPr>
        <w:pStyle w:val="3"/>
      </w:pPr>
      <w:r>
        <w:t xml:space="preserve">2.1 </w:t>
      </w:r>
      <w:r>
        <w:rPr>
          <w:rFonts w:hint="eastAsia"/>
        </w:rPr>
        <w:t>(章节3</w:t>
      </w:r>
      <w:r>
        <w:t>.2.3)线激光点云去重算法分析与实现</w:t>
      </w:r>
    </w:p>
    <w:p w14:paraId="548C2F40" w14:textId="77777777" w:rsidR="00BC682E" w:rsidRDefault="00000000">
      <w:pPr>
        <w:pStyle w:val="4"/>
      </w:pPr>
      <w:r>
        <w:rPr>
          <w:rFonts w:hint="eastAsia"/>
        </w:rPr>
        <w:t>2</w:t>
      </w:r>
      <w:r>
        <w:t xml:space="preserve">.1.1 </w:t>
      </w:r>
      <w:r>
        <w:rPr>
          <w:rFonts w:hint="eastAsia"/>
        </w:rPr>
        <w:t>FPS算法</w:t>
      </w:r>
    </w:p>
    <w:tbl>
      <w:tblPr>
        <w:tblStyle w:val="a7"/>
        <w:tblW w:w="0" w:type="auto"/>
        <w:tblLook w:val="04A0" w:firstRow="1" w:lastRow="0" w:firstColumn="1" w:lastColumn="0" w:noHBand="0" w:noVBand="1"/>
      </w:tblPr>
      <w:tblGrid>
        <w:gridCol w:w="8522"/>
      </w:tblGrid>
      <w:tr w:rsidR="00BC682E" w14:paraId="7FF63911" w14:textId="77777777">
        <w:tc>
          <w:tcPr>
            <w:tcW w:w="8522" w:type="dxa"/>
          </w:tcPr>
          <w:p w14:paraId="20FD952D" w14:textId="77777777" w:rsidR="00BC682E" w:rsidRDefault="00000000">
            <w:pPr>
              <w:ind w:firstLine="420"/>
            </w:pPr>
            <w:r>
              <w:rPr>
                <w:noProof/>
              </w:rPr>
              <w:drawing>
                <wp:inline distT="0" distB="0" distL="0" distR="0" wp14:anchorId="26045D27" wp14:editId="10766F2C">
                  <wp:extent cx="2394585" cy="19113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7"/>
                          <a:stretch>
                            <a:fillRect/>
                          </a:stretch>
                        </pic:blipFill>
                        <pic:spPr>
                          <a:xfrm>
                            <a:off x="0" y="0"/>
                            <a:ext cx="2416060" cy="1928835"/>
                          </a:xfrm>
                          <a:prstGeom prst="rect">
                            <a:avLst/>
                          </a:prstGeom>
                        </pic:spPr>
                      </pic:pic>
                    </a:graphicData>
                  </a:graphic>
                </wp:inline>
              </w:drawing>
            </w:r>
          </w:p>
          <w:p w14:paraId="3B509A8B" w14:textId="77777777" w:rsidR="00BC682E" w:rsidRDefault="00000000">
            <w:pPr>
              <w:ind w:firstLine="420"/>
            </w:pPr>
            <w:hyperlink r:id="rId48" w:history="1">
              <w:r>
                <w:rPr>
                  <w:rStyle w:val="aa"/>
                </w:rPr>
                <w:t>Farthest Point Sampling (FPS)算法核心思想解析 - 知乎 (zhihu.com)</w:t>
              </w:r>
            </w:hyperlink>
          </w:p>
          <w:p w14:paraId="1E458D02" w14:textId="77777777" w:rsidR="00BC682E" w:rsidRDefault="00000000">
            <w:pPr>
              <w:ind w:firstLine="420"/>
            </w:pPr>
            <w:r>
              <w:rPr>
                <w:rFonts w:hint="eastAsia"/>
              </w:rPr>
              <w:t>使用了动态规划的思想。</w:t>
            </w:r>
          </w:p>
          <w:p w14:paraId="6D3F3647" w14:textId="77777777" w:rsidR="00BC682E" w:rsidRDefault="00000000">
            <w:pPr>
              <w:ind w:firstLine="420"/>
              <w:rPr>
                <w:color w:val="FF0000"/>
              </w:rPr>
            </w:pPr>
            <w:r>
              <w:rPr>
                <w:rFonts w:hint="eastAsia"/>
                <w:color w:val="FF0000"/>
              </w:rPr>
              <w:t xml:space="preserve">上图解释的很明白，L数组是A中点到点P的距离（点P是每次新加入的点） </w:t>
            </w:r>
          </w:p>
          <w:p w14:paraId="2D12369C" w14:textId="77777777" w:rsidR="00BC682E" w:rsidRDefault="00000000">
            <w:pPr>
              <w:ind w:firstLine="420"/>
            </w:pPr>
            <w:r>
              <w:rPr>
                <w:rFonts w:hint="eastAsia"/>
              </w:rPr>
              <w:t>算法的原用和延伸：</w:t>
            </w:r>
          </w:p>
          <w:p w14:paraId="2EC5B90B" w14:textId="77777777" w:rsidR="00BC682E" w:rsidRDefault="00000000">
            <w:pPr>
              <w:ind w:firstLine="420"/>
            </w:pPr>
            <w:r>
              <w:rPr>
                <w:rFonts w:hint="eastAsia"/>
              </w:rPr>
              <w:t>点云去重的目的是要去除距离极为接近的点，现有算法中</w:t>
            </w:r>
            <w:r>
              <w:rPr>
                <w:rFonts w:ascii="TimesNewRomanPSMT" w:hAnsi="TimesNewRomanPSMT" w:cs="TimesNewRomanPSMT"/>
              </w:rPr>
              <w:t>Farthest Point Sampling(FPS)</w:t>
            </w:r>
            <w:r>
              <w:rPr>
                <w:rFonts w:hint="eastAsia"/>
              </w:rPr>
              <w:t>可以实现这种目的。</w:t>
            </w:r>
            <w:r>
              <w:rPr>
                <w:rFonts w:ascii="TimesNewRomanPSMT" w:hAnsi="TimesNewRomanPSMT" w:cs="TimesNewRomanPSMT"/>
              </w:rPr>
              <w:t xml:space="preserve">FPS </w:t>
            </w:r>
            <w:r>
              <w:rPr>
                <w:rFonts w:hint="eastAsia"/>
              </w:rPr>
              <w:t>算法流程如图</w:t>
            </w:r>
            <w:r>
              <w:rPr>
                <w:rFonts w:ascii="TimesNewRomanPSMT" w:hAnsi="TimesNewRomanPSMT" w:cs="TimesNewRomanPSMT"/>
              </w:rPr>
              <w:t xml:space="preserve">3-7 </w:t>
            </w:r>
            <w:r>
              <w:rPr>
                <w:rFonts w:hint="eastAsia"/>
              </w:rPr>
              <w:t>所示，虽然</w:t>
            </w:r>
            <w:r>
              <w:rPr>
                <w:rFonts w:ascii="TimesNewRomanPSMT" w:hAnsi="TimesNewRomanPSMT" w:cs="TimesNewRomanPSMT"/>
              </w:rPr>
              <w:t xml:space="preserve">FPS </w:t>
            </w:r>
            <w:r>
              <w:rPr>
                <w:rFonts w:hint="eastAsia"/>
              </w:rPr>
              <w:t>的设计初衷是为了进行降采样，但其“每次从集合</w:t>
            </w:r>
            <w:r>
              <w:t xml:space="preserve"> </w:t>
            </w:r>
            <w:r>
              <w:rPr>
                <w:rFonts w:ascii="TimesNewRomanPSMT" w:hAnsi="TimesNewRomanPSMT" w:cs="TimesNewRomanPSMT"/>
              </w:rPr>
              <w:t xml:space="preserve">A </w:t>
            </w:r>
            <w:r>
              <w:rPr>
                <w:rFonts w:hint="eastAsia"/>
              </w:rPr>
              <w:t>中选一个点，使得其到集合</w:t>
            </w:r>
            <w:r>
              <w:t xml:space="preserve"> </w:t>
            </w:r>
            <w:r>
              <w:rPr>
                <w:rFonts w:ascii="TimesNewRomanPSMT" w:hAnsi="TimesNewRomanPSMT" w:cs="TimesNewRomanPSMT"/>
              </w:rPr>
              <w:t xml:space="preserve">B </w:t>
            </w:r>
            <w:r>
              <w:rPr>
                <w:rFonts w:hint="eastAsia"/>
              </w:rPr>
              <w:t>里面点的距离最大”的思想可直接用于点云去重。</w:t>
            </w:r>
          </w:p>
          <w:p w14:paraId="7258A193" w14:textId="77777777" w:rsidR="00BC682E" w:rsidRDefault="00000000">
            <w:pPr>
              <w:ind w:firstLine="420"/>
            </w:pPr>
            <w:r>
              <w:rPr>
                <w:rFonts w:hint="eastAsia"/>
              </w:rPr>
              <w:t>弊端：</w:t>
            </w:r>
          </w:p>
          <w:p w14:paraId="4D3B88A6" w14:textId="77777777" w:rsidR="00BC682E" w:rsidRDefault="00000000">
            <w:pPr>
              <w:ind w:firstLine="420"/>
            </w:pPr>
            <w:r>
              <w:rPr>
                <w:rFonts w:hint="eastAsia"/>
              </w:rPr>
              <w:t>然而</w:t>
            </w:r>
            <w:r>
              <w:rPr>
                <w:rFonts w:ascii="TimesNewRomanPSMT" w:hAnsi="TimesNewRomanPSMT" w:cs="TimesNewRomanPSMT"/>
              </w:rPr>
              <w:t xml:space="preserve">FPS </w:t>
            </w:r>
            <w:r>
              <w:rPr>
                <w:rFonts w:hint="eastAsia"/>
              </w:rPr>
              <w:t>算法受采样点预设值</w:t>
            </w:r>
            <w:r>
              <w:rPr>
                <w:rFonts w:ascii="TimesNewRomanPSMT" w:hAnsi="TimesNewRomanPSMT" w:cs="TimesNewRomanPSMT"/>
              </w:rPr>
              <w:t xml:space="preserve">k </w:t>
            </w:r>
            <w:r>
              <w:rPr>
                <w:rFonts w:hint="eastAsia"/>
              </w:rPr>
              <w:t>的影响很大，</w:t>
            </w:r>
            <w:r>
              <w:rPr>
                <w:rFonts w:ascii="TimesNewRomanPSMT" w:hAnsi="TimesNewRomanPSMT" w:cs="TimesNewRomanPSMT"/>
              </w:rPr>
              <w:t xml:space="preserve">k </w:t>
            </w:r>
            <w:r>
              <w:rPr>
                <w:rFonts w:hint="eastAsia"/>
              </w:rPr>
              <w:t>值设置的不好容易导致点云去重不完全或者点云出现缺失。</w:t>
            </w:r>
          </w:p>
        </w:tc>
      </w:tr>
    </w:tbl>
    <w:p w14:paraId="23F84F8B" w14:textId="77777777" w:rsidR="00BC682E" w:rsidRDefault="00000000">
      <w:pPr>
        <w:pStyle w:val="4"/>
      </w:pPr>
      <w:r>
        <w:rPr>
          <w:rFonts w:hint="eastAsia"/>
        </w:rPr>
        <w:lastRenderedPageBreak/>
        <w:t>2</w:t>
      </w:r>
      <w:r>
        <w:t xml:space="preserve">.1.2 </w:t>
      </w:r>
      <w:r>
        <w:rPr>
          <w:rFonts w:hint="eastAsia"/>
        </w:rPr>
        <w:t xml:space="preserve">没看懂 </w:t>
      </w:r>
      <w:r>
        <w:t xml:space="preserve">- </w:t>
      </w:r>
      <w:r>
        <w:rPr>
          <w:rFonts w:hint="eastAsia"/>
        </w:rPr>
        <w:t>使用半径邻域搜索实现去重</w:t>
      </w:r>
    </w:p>
    <w:tbl>
      <w:tblPr>
        <w:tblStyle w:val="a7"/>
        <w:tblW w:w="0" w:type="auto"/>
        <w:tblLook w:val="04A0" w:firstRow="1" w:lastRow="0" w:firstColumn="1" w:lastColumn="0" w:noHBand="0" w:noVBand="1"/>
      </w:tblPr>
      <w:tblGrid>
        <w:gridCol w:w="8522"/>
      </w:tblGrid>
      <w:tr w:rsidR="00BC682E" w14:paraId="725FAC5E" w14:textId="77777777">
        <w:tc>
          <w:tcPr>
            <w:tcW w:w="8522" w:type="dxa"/>
          </w:tcPr>
          <w:p w14:paraId="08103F79" w14:textId="77777777" w:rsidR="00BC682E" w:rsidRDefault="00000000">
            <w:pPr>
              <w:ind w:firstLineChars="0" w:firstLine="0"/>
            </w:pPr>
            <w:r>
              <w:rPr>
                <w:noProof/>
              </w:rPr>
              <w:drawing>
                <wp:inline distT="0" distB="0" distL="0" distR="0" wp14:anchorId="2A93A1D5" wp14:editId="7CB440B7">
                  <wp:extent cx="5274310" cy="31324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9"/>
                          <a:stretch>
                            <a:fillRect/>
                          </a:stretch>
                        </pic:blipFill>
                        <pic:spPr>
                          <a:xfrm>
                            <a:off x="0" y="0"/>
                            <a:ext cx="5274310" cy="3132455"/>
                          </a:xfrm>
                          <a:prstGeom prst="rect">
                            <a:avLst/>
                          </a:prstGeom>
                        </pic:spPr>
                      </pic:pic>
                    </a:graphicData>
                  </a:graphic>
                </wp:inline>
              </w:drawing>
            </w:r>
          </w:p>
        </w:tc>
      </w:tr>
    </w:tbl>
    <w:p w14:paraId="5B6480D1" w14:textId="77777777" w:rsidR="00BC682E" w:rsidRDefault="00000000">
      <w:pPr>
        <w:pStyle w:val="3"/>
      </w:pPr>
      <w:r>
        <w:rPr>
          <w:rFonts w:hint="eastAsia"/>
        </w:rPr>
        <w:t>2</w:t>
      </w:r>
      <w:r>
        <w:t xml:space="preserve">.2 </w:t>
      </w:r>
      <w:r>
        <w:rPr>
          <w:rFonts w:hint="eastAsia"/>
        </w:rPr>
        <w:t>（章节3</w:t>
      </w:r>
      <w:r>
        <w:t>.3</w:t>
      </w:r>
      <w:r>
        <w:rPr>
          <w:rFonts w:hint="eastAsia"/>
        </w:rPr>
        <w:t>）</w:t>
      </w:r>
      <w:r>
        <w:t>线激光点云焊点特征分割算法研究与改进</w:t>
      </w:r>
    </w:p>
    <w:p w14:paraId="39AEB6B4" w14:textId="77777777" w:rsidR="00BC682E" w:rsidRDefault="00000000">
      <w:pPr>
        <w:pStyle w:val="4"/>
      </w:pPr>
      <w:r>
        <w:rPr>
          <w:rFonts w:hint="eastAsia"/>
        </w:rPr>
        <w:t>2</w:t>
      </w:r>
      <w:r>
        <w:t xml:space="preserve">.2.1 </w:t>
      </w:r>
      <w:r>
        <w:rPr>
          <w:rFonts w:hint="eastAsia"/>
        </w:rPr>
        <w:t>区域生长分割</w:t>
      </w:r>
    </w:p>
    <w:p w14:paraId="7EA3FCFD" w14:textId="77777777" w:rsidR="00BC682E" w:rsidRDefault="00000000">
      <w:pPr>
        <w:ind w:firstLine="420"/>
        <w:rPr>
          <w:b/>
          <w:bCs/>
        </w:rPr>
      </w:pPr>
      <w:r>
        <w:rPr>
          <w:b/>
          <w:bCs/>
        </w:rPr>
        <w:t>该算法的目的是</w:t>
      </w:r>
      <w:r>
        <w:rPr>
          <w:b/>
          <w:bCs/>
          <w:color w:val="C00000"/>
        </w:rPr>
        <w:t>合并在平滑约束条件下足够接近的点</w:t>
      </w:r>
      <w:r>
        <w:rPr>
          <w:b/>
          <w:bCs/>
        </w:rPr>
        <w:t>。因此，该算法的输出数据结构是由聚类组成的数组，其中每个聚类都是被认为是同一光滑表面的一部分的点的集合。该算法的工作原理（光滑度的计算）是基于两点法线之间的角度比较。</w:t>
      </w:r>
    </w:p>
    <w:p w14:paraId="742D81CC" w14:textId="77777777" w:rsidR="00BC682E" w:rsidRDefault="00000000">
      <w:pPr>
        <w:ind w:firstLine="420"/>
      </w:pPr>
      <w:r>
        <w:rPr>
          <w:rFonts w:hint="eastAsia"/>
        </w:rPr>
        <w:t>这句话很重要，之前在对手机边框使用聚类进行提取的时候，总是想着把边框直接给聚出来，但是有时候可能反着来更好，把特征明显的区域聚出来，直接扔掉也可以！例如区域生长是找平滑曲面，工艺轨迹附近的平面都比较光滑，且特征明显，可以针对他们进行提取然后丢弃。</w:t>
      </w:r>
    </w:p>
    <w:tbl>
      <w:tblPr>
        <w:tblStyle w:val="a7"/>
        <w:tblW w:w="0" w:type="auto"/>
        <w:tblLook w:val="04A0" w:firstRow="1" w:lastRow="0" w:firstColumn="1" w:lastColumn="0" w:noHBand="0" w:noVBand="1"/>
      </w:tblPr>
      <w:tblGrid>
        <w:gridCol w:w="8522"/>
      </w:tblGrid>
      <w:tr w:rsidR="00BC682E" w14:paraId="46085B8F" w14:textId="77777777">
        <w:tc>
          <w:tcPr>
            <w:tcW w:w="8522" w:type="dxa"/>
          </w:tcPr>
          <w:p w14:paraId="10D9741C" w14:textId="77777777" w:rsidR="00BC682E" w:rsidRDefault="00000000">
            <w:pPr>
              <w:ind w:firstLine="420"/>
            </w:pPr>
            <w:r>
              <w:t>搜索到邻域后，这些点先过法线夹角阈值，通过的保留到聚类数据，然后再从这些通过法线夹角阈值的点中，检查是否通过曲率阈值，通过的加入种子点序列。</w:t>
            </w:r>
          </w:p>
          <w:p w14:paraId="01481989" w14:textId="77777777" w:rsidR="00BC682E" w:rsidRDefault="00000000">
            <w:pPr>
              <w:wordWrap w:val="0"/>
              <w:ind w:firstLineChars="0" w:firstLine="0"/>
            </w:pPr>
            <w:hyperlink r:id="rId50" w:history="1">
              <w:r>
                <w:rPr>
                  <w:rStyle w:val="aa"/>
                </w:rPr>
                <w:t>(149条消息) 【C++】pcl中的Region Growing（区域生长）算法_pcl::regiongrowing_Zhang_Chen_的博客-CSDN博客</w:t>
              </w:r>
            </w:hyperlink>
          </w:p>
        </w:tc>
      </w:tr>
    </w:tbl>
    <w:p w14:paraId="49AD5F08" w14:textId="77777777" w:rsidR="00BC682E" w:rsidRDefault="00000000">
      <w:pPr>
        <w:pStyle w:val="3"/>
      </w:pPr>
      <w:r>
        <w:rPr>
          <w:rFonts w:hint="eastAsia"/>
        </w:rPr>
        <w:t>小结：</w:t>
      </w:r>
    </w:p>
    <w:p w14:paraId="1B23924C" w14:textId="77777777" w:rsidR="00BC682E" w:rsidRDefault="00000000">
      <w:pPr>
        <w:ind w:firstLine="420"/>
      </w:pPr>
      <w:r>
        <w:rPr>
          <w:rFonts w:hint="eastAsia"/>
        </w:rPr>
        <w:t>文章看完，感觉对于整个项目的认知没有变得更清晰，各部分功能实现还是有些割裂。</w:t>
      </w:r>
    </w:p>
    <w:p w14:paraId="3EB01FA9" w14:textId="77777777" w:rsidR="00BC682E" w:rsidRDefault="00000000">
      <w:pPr>
        <w:ind w:firstLine="420"/>
      </w:pPr>
      <w:r>
        <w:rPr>
          <w:rFonts w:hint="eastAsia"/>
        </w:rPr>
        <w:t>在本文涉及的实际场景中，由于线激光测量设备的实际扫描范围有限，当需要获取一个大范围区域的表面点云时，应将多次扫描的结果汇总。在多次扫描时必将出现部分区域</w:t>
      </w:r>
      <w:r>
        <w:rPr>
          <w:rFonts w:hint="eastAsia"/>
        </w:rPr>
        <w:lastRenderedPageBreak/>
        <w:t>进行重复扫描的情况，这就导致最后获得的点云有重复点出现。</w:t>
      </w:r>
    </w:p>
    <w:p w14:paraId="05BB7D20" w14:textId="77777777" w:rsidR="00BC682E" w:rsidRDefault="00000000">
      <w:pPr>
        <w:pStyle w:val="2"/>
      </w:pPr>
      <w:r>
        <w:t xml:space="preserve">3. </w:t>
      </w:r>
      <w:r>
        <w:rPr>
          <w:rFonts w:hint="eastAsia"/>
        </w:rPr>
        <w:t xml:space="preserve">改进 </w:t>
      </w:r>
      <w:r>
        <w:t xml:space="preserve">- </w:t>
      </w:r>
      <w:r>
        <w:rPr>
          <w:rFonts w:hint="eastAsia"/>
        </w:rPr>
        <w:t>手机边框点云提取</w:t>
      </w:r>
    </w:p>
    <w:p w14:paraId="04BBE93B" w14:textId="77777777" w:rsidR="00BC682E" w:rsidRDefault="00000000">
      <w:pPr>
        <w:ind w:firstLine="420"/>
      </w:pPr>
      <w:r>
        <w:rPr>
          <w:rFonts w:hint="eastAsia"/>
        </w:rPr>
        <w:t>改变了策略，2</w:t>
      </w:r>
      <w:r>
        <w:t>.2.1</w:t>
      </w:r>
      <w:r>
        <w:rPr>
          <w:rFonts w:hint="eastAsia"/>
        </w:rPr>
        <w:t>部分有相关思想，目前使用open</w:t>
      </w:r>
      <w:r>
        <w:t>3</w:t>
      </w:r>
      <w:r>
        <w:rPr>
          <w:rFonts w:hint="eastAsia"/>
        </w:rPr>
        <w:t>d进行滤波处理效果不错，但是分割提取部分应该还需要使用PCL来做。</w:t>
      </w:r>
    </w:p>
    <w:p w14:paraId="37EF1D2E" w14:textId="77777777" w:rsidR="00BC682E" w:rsidRDefault="00000000">
      <w:pPr>
        <w:ind w:firstLine="420"/>
      </w:pPr>
      <w:r>
        <w:t>O</w:t>
      </w:r>
      <w:r>
        <w:rPr>
          <w:rFonts w:hint="eastAsia"/>
        </w:rPr>
        <w:t>pen</w:t>
      </w:r>
      <w:r>
        <w:t>3</w:t>
      </w:r>
      <w:r>
        <w:rPr>
          <w:rFonts w:hint="eastAsia"/>
        </w:rPr>
        <w:t xml:space="preserve">d滤波思想，对原始点云进行聚类 </w:t>
      </w:r>
      <w:r>
        <w:t>-</w:t>
      </w:r>
      <w:r>
        <w:rPr>
          <w:rFonts w:hint="eastAsia"/>
        </w:rPr>
        <w:t>&gt;</w:t>
      </w:r>
      <w:r>
        <w:t xml:space="preserve"> </w:t>
      </w:r>
      <w:r>
        <w:rPr>
          <w:rFonts w:hint="eastAsia"/>
          <w:color w:val="FF0000"/>
        </w:rPr>
        <w:t>双重滤波</w:t>
      </w:r>
      <w:r>
        <w:rPr>
          <w:rFonts w:hint="eastAsia"/>
        </w:rPr>
        <w:t xml:space="preserve"> </w:t>
      </w:r>
      <w:r>
        <w:t>-</w:t>
      </w:r>
      <w:r>
        <w:rPr>
          <w:rFonts w:hint="eastAsia"/>
        </w:rPr>
        <w:t>&gt;</w:t>
      </w:r>
      <w:r>
        <w:t xml:space="preserve"> </w:t>
      </w:r>
      <w:r>
        <w:rPr>
          <w:rFonts w:hint="eastAsia"/>
        </w:rPr>
        <w:t xml:space="preserve">聚类 </w:t>
      </w:r>
      <w:r>
        <w:t xml:space="preserve">-&gt; </w:t>
      </w:r>
      <w:r>
        <w:rPr>
          <w:rFonts w:hint="eastAsia"/>
          <w:color w:val="FF0000"/>
        </w:rPr>
        <w:t>双重滤波</w:t>
      </w:r>
      <w:r>
        <w:rPr>
          <w:rFonts w:hint="eastAsia"/>
        </w:rPr>
        <w:t>，好处就是减少平面切割带来的不确定性，提高了算法的鲁棒性，同时使得代替去特征区域更加明显。（就是不知道为什么双重滤波部分很慢）</w:t>
      </w:r>
    </w:p>
    <w:p w14:paraId="6B3F2FA5" w14:textId="77777777" w:rsidR="00BC682E" w:rsidRDefault="00000000">
      <w:pPr>
        <w:pStyle w:val="2"/>
        <w:numPr>
          <w:ilvl w:val="0"/>
          <w:numId w:val="9"/>
        </w:numPr>
      </w:pPr>
      <w:r>
        <w:rPr>
          <w:rFonts w:hint="eastAsia"/>
        </w:rPr>
        <w:t>已解决 - windows+vscode+PCL</w:t>
      </w:r>
    </w:p>
    <w:p w14:paraId="7213C726" w14:textId="77777777" w:rsidR="00BC682E" w:rsidRDefault="00000000">
      <w:pPr>
        <w:pStyle w:val="4"/>
      </w:pPr>
      <w:r>
        <w:rPr>
          <w:rFonts w:hint="eastAsia"/>
        </w:rPr>
        <w:t>4.1 彻底解决方案</w:t>
      </w:r>
    </w:p>
    <w:p w14:paraId="7BCBE088" w14:textId="77777777" w:rsidR="00BC682E" w:rsidRDefault="00000000">
      <w:pPr>
        <w:ind w:firstLine="420"/>
      </w:pPr>
      <w:r>
        <w:rPr>
          <w:rFonts w:hint="eastAsia"/>
        </w:rPr>
        <w:t>更改vscode中kit位vs Release即可！！！！！！！</w:t>
      </w:r>
    </w:p>
    <w:p w14:paraId="5771B89E" w14:textId="77777777" w:rsidR="00BC682E" w:rsidRDefault="00000000">
      <w:pPr>
        <w:pStyle w:val="4"/>
      </w:pPr>
      <w:r>
        <w:rPr>
          <w:rFonts w:hint="eastAsia"/>
        </w:rPr>
        <w:t xml:space="preserve">4.2 未彻底解决 </w:t>
      </w:r>
      <w:r>
        <w:t xml:space="preserve">- </w:t>
      </w:r>
      <w:r>
        <w:rPr>
          <w:rFonts w:hint="eastAsia"/>
        </w:rPr>
        <w:t xml:space="preserve">MinGW解决方案 </w:t>
      </w:r>
    </w:p>
    <w:tbl>
      <w:tblPr>
        <w:tblStyle w:val="a7"/>
        <w:tblW w:w="0" w:type="auto"/>
        <w:tblLook w:val="04A0" w:firstRow="1" w:lastRow="0" w:firstColumn="1" w:lastColumn="0" w:noHBand="0" w:noVBand="1"/>
      </w:tblPr>
      <w:tblGrid>
        <w:gridCol w:w="8522"/>
      </w:tblGrid>
      <w:tr w:rsidR="00BC682E" w14:paraId="487AF959" w14:textId="77777777">
        <w:tc>
          <w:tcPr>
            <w:tcW w:w="8522" w:type="dxa"/>
          </w:tcPr>
          <w:p w14:paraId="40C45EF0" w14:textId="77777777" w:rsidR="00BC682E" w:rsidRDefault="00000000">
            <w:pPr>
              <w:ind w:firstLine="420"/>
            </w:pPr>
            <w:r>
              <w:rPr>
                <w:noProof/>
              </w:rPr>
              <w:drawing>
                <wp:inline distT="0" distB="0" distL="114300" distR="114300" wp14:anchorId="2A23B29B" wp14:editId="36879D2E">
                  <wp:extent cx="4541520" cy="2051050"/>
                  <wp:effectExtent l="0" t="0" r="508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
                          <a:stretch>
                            <a:fillRect/>
                          </a:stretch>
                        </pic:blipFill>
                        <pic:spPr>
                          <a:xfrm>
                            <a:off x="0" y="0"/>
                            <a:ext cx="4541520" cy="2051050"/>
                          </a:xfrm>
                          <a:prstGeom prst="rect">
                            <a:avLst/>
                          </a:prstGeom>
                          <a:noFill/>
                          <a:ln>
                            <a:noFill/>
                          </a:ln>
                        </pic:spPr>
                      </pic:pic>
                    </a:graphicData>
                  </a:graphic>
                </wp:inline>
              </w:drawing>
            </w:r>
          </w:p>
        </w:tc>
      </w:tr>
      <w:tr w:rsidR="00BC682E" w14:paraId="52807EFB" w14:textId="77777777">
        <w:tc>
          <w:tcPr>
            <w:tcW w:w="8522" w:type="dxa"/>
          </w:tcPr>
          <w:p w14:paraId="30BCB535" w14:textId="77777777" w:rsidR="00BC682E" w:rsidRDefault="00000000">
            <w:pPr>
              <w:ind w:firstLine="420"/>
            </w:pPr>
            <w:r>
              <w:rPr>
                <w:noProof/>
              </w:rPr>
              <w:drawing>
                <wp:inline distT="0" distB="0" distL="114300" distR="114300" wp14:anchorId="0BA5C262" wp14:editId="711EE6D1">
                  <wp:extent cx="4727575" cy="19754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2"/>
                          <a:stretch>
                            <a:fillRect/>
                          </a:stretch>
                        </pic:blipFill>
                        <pic:spPr>
                          <a:xfrm>
                            <a:off x="0" y="0"/>
                            <a:ext cx="4736176" cy="1979212"/>
                          </a:xfrm>
                          <a:prstGeom prst="rect">
                            <a:avLst/>
                          </a:prstGeom>
                          <a:noFill/>
                          <a:ln>
                            <a:noFill/>
                          </a:ln>
                        </pic:spPr>
                      </pic:pic>
                    </a:graphicData>
                  </a:graphic>
                </wp:inline>
              </w:drawing>
            </w:r>
          </w:p>
        </w:tc>
      </w:tr>
      <w:tr w:rsidR="00BC682E" w14:paraId="1FF5E0DB" w14:textId="77777777">
        <w:tc>
          <w:tcPr>
            <w:tcW w:w="8522" w:type="dxa"/>
          </w:tcPr>
          <w:p w14:paraId="26943D06" w14:textId="77777777" w:rsidR="00BC682E" w:rsidRDefault="00000000">
            <w:pPr>
              <w:ind w:firstLine="420"/>
            </w:pPr>
            <w:r>
              <w:rPr>
                <w:noProof/>
              </w:rPr>
              <w:lastRenderedPageBreak/>
              <w:drawing>
                <wp:inline distT="0" distB="0" distL="114300" distR="114300" wp14:anchorId="4989C920" wp14:editId="45F5AB5D">
                  <wp:extent cx="4737100" cy="26752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3"/>
                          <a:stretch>
                            <a:fillRect/>
                          </a:stretch>
                        </pic:blipFill>
                        <pic:spPr>
                          <a:xfrm>
                            <a:off x="0" y="0"/>
                            <a:ext cx="4747269" cy="2681275"/>
                          </a:xfrm>
                          <a:prstGeom prst="rect">
                            <a:avLst/>
                          </a:prstGeom>
                          <a:noFill/>
                          <a:ln>
                            <a:noFill/>
                          </a:ln>
                        </pic:spPr>
                      </pic:pic>
                    </a:graphicData>
                  </a:graphic>
                </wp:inline>
              </w:drawing>
            </w:r>
          </w:p>
        </w:tc>
      </w:tr>
    </w:tbl>
    <w:p w14:paraId="36BFE496" w14:textId="77777777" w:rsidR="00BC682E" w:rsidRDefault="00000000">
      <w:pPr>
        <w:ind w:firstLine="420"/>
      </w:pPr>
      <w:r>
        <w:rPr>
          <w:rFonts w:hint="eastAsia"/>
        </w:rPr>
        <w:t>修改第二条分支可以找到正确路径，但还是报错。报错信息如下：</w:t>
      </w:r>
    </w:p>
    <w:tbl>
      <w:tblPr>
        <w:tblStyle w:val="a7"/>
        <w:tblW w:w="0" w:type="auto"/>
        <w:tblLook w:val="04A0" w:firstRow="1" w:lastRow="0" w:firstColumn="1" w:lastColumn="0" w:noHBand="0" w:noVBand="1"/>
      </w:tblPr>
      <w:tblGrid>
        <w:gridCol w:w="8522"/>
      </w:tblGrid>
      <w:tr w:rsidR="00BC682E" w14:paraId="77A78A98" w14:textId="77777777">
        <w:tc>
          <w:tcPr>
            <w:tcW w:w="8522" w:type="dxa"/>
          </w:tcPr>
          <w:p w14:paraId="7AB11CB7" w14:textId="77777777" w:rsidR="00BC682E" w:rsidRDefault="00000000">
            <w:pPr>
              <w:ind w:firstLine="420"/>
            </w:pPr>
            <w:r>
              <w:rPr>
                <w:noProof/>
              </w:rPr>
              <w:drawing>
                <wp:inline distT="0" distB="0" distL="114300" distR="114300" wp14:anchorId="7CBBE759" wp14:editId="4FA735FF">
                  <wp:extent cx="4762500" cy="3348355"/>
                  <wp:effectExtent l="0" t="0" r="0" b="444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4"/>
                          <a:stretch>
                            <a:fillRect/>
                          </a:stretch>
                        </pic:blipFill>
                        <pic:spPr>
                          <a:xfrm>
                            <a:off x="0" y="0"/>
                            <a:ext cx="4762500" cy="3348355"/>
                          </a:xfrm>
                          <a:prstGeom prst="rect">
                            <a:avLst/>
                          </a:prstGeom>
                          <a:noFill/>
                          <a:ln>
                            <a:noFill/>
                          </a:ln>
                        </pic:spPr>
                      </pic:pic>
                    </a:graphicData>
                  </a:graphic>
                </wp:inline>
              </w:drawing>
            </w:r>
          </w:p>
        </w:tc>
      </w:tr>
    </w:tbl>
    <w:p w14:paraId="717CDBA2" w14:textId="77777777" w:rsidR="00BC682E" w:rsidRDefault="00BC682E">
      <w:pPr>
        <w:ind w:firstLine="420"/>
      </w:pPr>
    </w:p>
    <w:p w14:paraId="5E02BDC7" w14:textId="77777777" w:rsidR="00BC682E" w:rsidRDefault="00000000">
      <w:pPr>
        <w:ind w:firstLine="420"/>
      </w:pPr>
      <w:r>
        <w:rPr>
          <w:rFonts w:hint="eastAsia"/>
          <w:color w:val="C00000"/>
        </w:rPr>
        <w:t xml:space="preserve">这里的win32指的不是系统，而是编译器版本 </w:t>
      </w:r>
      <w:r>
        <w:rPr>
          <w:rFonts w:hint="eastAsia"/>
        </w:rPr>
        <w:t>这里是错误的，使用64位的kit，依然走的是第一条分支。</w:t>
      </w:r>
    </w:p>
    <w:p w14:paraId="2A3752BC" w14:textId="77777777" w:rsidR="00BC682E" w:rsidRDefault="00000000">
      <w:pPr>
        <w:pStyle w:val="2"/>
        <w:numPr>
          <w:ilvl w:val="0"/>
          <w:numId w:val="9"/>
        </w:numPr>
      </w:pPr>
      <w:r>
        <w:rPr>
          <w:rFonts w:hint="eastAsia"/>
        </w:rPr>
        <w:t>关于BUG - 小结</w:t>
      </w:r>
    </w:p>
    <w:p w14:paraId="276DCF2A" w14:textId="77777777" w:rsidR="00BC682E" w:rsidRDefault="00000000">
      <w:pPr>
        <w:ind w:firstLine="420"/>
      </w:pPr>
      <w:r>
        <w:rPr>
          <w:rFonts w:hint="eastAsia"/>
        </w:rPr>
        <w:t>不论是配置环境还是平时遇到BUG，需要仔细查看日志以及报错信息去排查错误，不要急，慢慢排查，不要一直在一条死胡同走！</w:t>
      </w:r>
    </w:p>
    <w:p w14:paraId="3AB14212" w14:textId="77777777" w:rsidR="00BC682E" w:rsidRDefault="00000000">
      <w:pPr>
        <w:pStyle w:val="1"/>
      </w:pPr>
      <w:r>
        <w:rPr>
          <w:rFonts w:hint="eastAsia"/>
        </w:rPr>
        <w:lastRenderedPageBreak/>
        <w:t>7</w:t>
      </w:r>
      <w:r>
        <w:t xml:space="preserve">.21 </w:t>
      </w:r>
    </w:p>
    <w:p w14:paraId="3D406EC7" w14:textId="77777777" w:rsidR="00BC682E" w:rsidRDefault="00000000">
      <w:pPr>
        <w:ind w:firstLine="420"/>
      </w:pPr>
      <w:r>
        <w:rPr>
          <w:rFonts w:hint="eastAsia"/>
        </w:rPr>
        <w:t>工作安排：1</w:t>
      </w:r>
      <w:r>
        <w:t>.</w:t>
      </w:r>
      <w:r>
        <w:rPr>
          <w:rFonts w:hint="eastAsia"/>
        </w:rPr>
        <w:t>找相关案例和商用软件写可行性报告2</w:t>
      </w:r>
      <w:r>
        <w:t>.</w:t>
      </w:r>
      <w:r>
        <w:rPr>
          <w:rFonts w:hint="eastAsia"/>
        </w:rPr>
        <w:t>使用VM对钢板点云进行处理并研究海康相机性能3</w:t>
      </w:r>
      <w:r>
        <w:t>.</w:t>
      </w:r>
      <w:r>
        <w:rPr>
          <w:rFonts w:hint="eastAsia"/>
        </w:rPr>
        <w:t xml:space="preserve">对点云提取进行优化 </w:t>
      </w:r>
      <w:r>
        <w:t xml:space="preserve">– </w:t>
      </w:r>
      <w:r>
        <w:rPr>
          <w:rFonts w:hint="eastAsia"/>
        </w:rPr>
        <w:t>顺手把周报写了</w:t>
      </w:r>
    </w:p>
    <w:p w14:paraId="6BE691A5" w14:textId="77777777" w:rsidR="00BC682E" w:rsidRDefault="00000000">
      <w:pPr>
        <w:pStyle w:val="2"/>
      </w:pPr>
      <w:r>
        <w:t>1. H</w:t>
      </w:r>
      <w:r>
        <w:rPr>
          <w:rFonts w:hint="eastAsia"/>
        </w:rPr>
        <w:t>alcon</w:t>
      </w:r>
    </w:p>
    <w:p w14:paraId="076E607B" w14:textId="77777777" w:rsidR="00BC682E" w:rsidRDefault="00000000">
      <w:pPr>
        <w:pStyle w:val="3"/>
      </w:pPr>
      <w:r>
        <w:rPr>
          <w:rFonts w:hint="eastAsia"/>
        </w:rPr>
        <w:t>1</w:t>
      </w:r>
      <w:r>
        <w:t xml:space="preserve">.1 </w:t>
      </w:r>
      <w:r>
        <w:rPr>
          <w:rFonts w:hint="eastAsia"/>
        </w:rPr>
        <w:t xml:space="preserve">安装 </w:t>
      </w:r>
      <w:r>
        <w:t xml:space="preserve">– </w:t>
      </w:r>
      <w:r>
        <w:rPr>
          <w:rFonts w:hint="eastAsia"/>
        </w:rPr>
        <w:t>并在vs调用halcon的包</w:t>
      </w:r>
    </w:p>
    <w:tbl>
      <w:tblPr>
        <w:tblStyle w:val="a7"/>
        <w:tblW w:w="0" w:type="auto"/>
        <w:tblLook w:val="04A0" w:firstRow="1" w:lastRow="0" w:firstColumn="1" w:lastColumn="0" w:noHBand="0" w:noVBand="1"/>
      </w:tblPr>
      <w:tblGrid>
        <w:gridCol w:w="8522"/>
      </w:tblGrid>
      <w:tr w:rsidR="00BC682E" w14:paraId="04CFC967" w14:textId="77777777">
        <w:tc>
          <w:tcPr>
            <w:tcW w:w="8522" w:type="dxa"/>
          </w:tcPr>
          <w:p w14:paraId="3077F3C6" w14:textId="77777777" w:rsidR="00BC682E" w:rsidRDefault="00000000">
            <w:pPr>
              <w:ind w:firstLineChars="0" w:firstLine="0"/>
            </w:pPr>
            <w:hyperlink r:id="rId55" w:history="1">
              <w:r>
                <w:rPr>
                  <w:rStyle w:val="aa"/>
                </w:rPr>
                <w:t>(149条消息) halcon23.05下载安装，并在qt creator和vs2022使用halcon的包_稷滼的博客-CSDN博客</w:t>
              </w:r>
            </w:hyperlink>
          </w:p>
        </w:tc>
      </w:tr>
    </w:tbl>
    <w:p w14:paraId="326E190F" w14:textId="77777777" w:rsidR="00BC682E" w:rsidRDefault="00000000">
      <w:pPr>
        <w:pStyle w:val="2"/>
      </w:pPr>
      <w:r>
        <w:rPr>
          <w:rFonts w:hint="eastAsia"/>
        </w:rPr>
        <w:t>2</w:t>
      </w:r>
      <w:r>
        <w:t xml:space="preserve">. </w:t>
      </w:r>
      <w:r>
        <w:rPr>
          <w:rFonts w:hint="eastAsia"/>
        </w:rPr>
        <w:t>pcl学习路线及资料</w:t>
      </w:r>
    </w:p>
    <w:tbl>
      <w:tblPr>
        <w:tblStyle w:val="a7"/>
        <w:tblW w:w="0" w:type="auto"/>
        <w:tblLook w:val="04A0" w:firstRow="1" w:lastRow="0" w:firstColumn="1" w:lastColumn="0" w:noHBand="0" w:noVBand="1"/>
      </w:tblPr>
      <w:tblGrid>
        <w:gridCol w:w="8522"/>
      </w:tblGrid>
      <w:tr w:rsidR="00BC682E" w14:paraId="7237E2EC" w14:textId="77777777">
        <w:tc>
          <w:tcPr>
            <w:tcW w:w="8522" w:type="dxa"/>
          </w:tcPr>
          <w:p w14:paraId="44C42778" w14:textId="77777777" w:rsidR="00BC682E" w:rsidRDefault="00000000">
            <w:pPr>
              <w:ind w:firstLineChars="0" w:firstLine="0"/>
            </w:pPr>
            <w:hyperlink r:id="rId56" w:history="1">
              <w:r>
                <w:rPr>
                  <w:rStyle w:val="aa"/>
                </w:rPr>
                <w:t>PCL(Point Cloud Library)学习指南&amp;资料推荐（2023版） - 知乎 (zhihu.com)</w:t>
              </w:r>
            </w:hyperlink>
          </w:p>
          <w:p w14:paraId="342B0A53" w14:textId="77777777" w:rsidR="00BC682E" w:rsidRDefault="00000000">
            <w:pPr>
              <w:ind w:firstLineChars="0" w:firstLine="0"/>
            </w:pPr>
            <w:r>
              <w:t>G</w:t>
            </w:r>
            <w:r>
              <w:rPr>
                <w:rFonts w:hint="eastAsia"/>
              </w:rPr>
              <w:t>ithub已star</w:t>
            </w:r>
          </w:p>
        </w:tc>
      </w:tr>
      <w:tr w:rsidR="00BC682E" w14:paraId="3631509C" w14:textId="77777777">
        <w:tc>
          <w:tcPr>
            <w:tcW w:w="8522" w:type="dxa"/>
          </w:tcPr>
          <w:p w14:paraId="65097097" w14:textId="77777777" w:rsidR="00BC682E" w:rsidRDefault="00000000">
            <w:pPr>
              <w:ind w:firstLineChars="0" w:firstLine="0"/>
            </w:pPr>
            <w:hyperlink r:id="rId57" w:history="1">
              <w:r>
                <w:rPr>
                  <w:rStyle w:val="a9"/>
                </w:rPr>
                <w:t>01-点云及其可视化 - 黑马机器人 | PCL-3D点云 (czxy.com)</w:t>
              </w:r>
            </w:hyperlink>
          </w:p>
        </w:tc>
      </w:tr>
      <w:tr w:rsidR="00BC682E" w14:paraId="7AEFC94E" w14:textId="77777777">
        <w:tc>
          <w:tcPr>
            <w:tcW w:w="8522" w:type="dxa"/>
          </w:tcPr>
          <w:p w14:paraId="1CEE3EE6" w14:textId="77777777" w:rsidR="00BC682E" w:rsidRDefault="00000000">
            <w:pPr>
              <w:ind w:firstLineChars="0" w:firstLine="0"/>
            </w:pPr>
            <w:hyperlink r:id="rId58" w:history="1">
              <w:r>
                <w:rPr>
                  <w:rStyle w:val="aa"/>
                </w:rPr>
                <w:t>pcl- CSDN搜索</w:t>
              </w:r>
            </w:hyperlink>
          </w:p>
        </w:tc>
      </w:tr>
    </w:tbl>
    <w:p w14:paraId="5C0AA7AD" w14:textId="77777777" w:rsidR="00BC682E" w:rsidRDefault="00000000">
      <w:pPr>
        <w:pStyle w:val="2"/>
      </w:pPr>
      <w:r>
        <w:rPr>
          <w:rFonts w:hint="eastAsia"/>
        </w:rPr>
        <w:t>3</w:t>
      </w:r>
      <w:r>
        <w:t xml:space="preserve">. </w:t>
      </w:r>
      <w:r>
        <w:rPr>
          <w:rFonts w:hint="eastAsia"/>
        </w:rPr>
        <w:t>海康相机</w:t>
      </w:r>
      <w:r>
        <w:t xml:space="preserve"> – </w:t>
      </w:r>
      <w:r>
        <w:rPr>
          <w:rFonts w:hint="eastAsia"/>
        </w:rPr>
        <w:t>数据信息</w:t>
      </w:r>
    </w:p>
    <w:p w14:paraId="1FCF78E2" w14:textId="77777777" w:rsidR="00BC682E" w:rsidRDefault="00000000">
      <w:pPr>
        <w:pStyle w:val="3"/>
      </w:pPr>
      <w:r>
        <w:rPr>
          <w:rFonts w:hint="eastAsia"/>
        </w:rPr>
        <w:t>3</w:t>
      </w:r>
      <w:r>
        <w:t xml:space="preserve">.1 </w:t>
      </w:r>
      <w:r>
        <w:rPr>
          <w:rFonts w:hint="eastAsia"/>
        </w:rPr>
        <w:t xml:space="preserve">点云数据 </w:t>
      </w:r>
      <w:r>
        <w:t xml:space="preserve">– </w:t>
      </w:r>
      <w:r>
        <w:rPr>
          <w:rFonts w:hint="eastAsia"/>
        </w:rPr>
        <w:t>深\亮度图</w:t>
      </w:r>
    </w:p>
    <w:tbl>
      <w:tblPr>
        <w:tblStyle w:val="a7"/>
        <w:tblW w:w="0" w:type="auto"/>
        <w:tblLook w:val="04A0" w:firstRow="1" w:lastRow="0" w:firstColumn="1" w:lastColumn="0" w:noHBand="0" w:noVBand="1"/>
      </w:tblPr>
      <w:tblGrid>
        <w:gridCol w:w="8522"/>
      </w:tblGrid>
      <w:tr w:rsidR="00BC682E" w14:paraId="135B7591" w14:textId="77777777">
        <w:tc>
          <w:tcPr>
            <w:tcW w:w="8522" w:type="dxa"/>
          </w:tcPr>
          <w:p w14:paraId="755D3231" w14:textId="77777777" w:rsidR="00BC682E" w:rsidRDefault="00000000">
            <w:pPr>
              <w:ind w:firstLineChars="0" w:firstLine="0"/>
            </w:pPr>
            <w:r>
              <w:rPr>
                <w:noProof/>
              </w:rPr>
              <w:drawing>
                <wp:inline distT="0" distB="0" distL="0" distR="0" wp14:anchorId="5CCF4A6E" wp14:editId="17675327">
                  <wp:extent cx="5274310" cy="233553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9"/>
                          <a:stretch>
                            <a:fillRect/>
                          </a:stretch>
                        </pic:blipFill>
                        <pic:spPr>
                          <a:xfrm>
                            <a:off x="0" y="0"/>
                            <a:ext cx="5274310" cy="2335530"/>
                          </a:xfrm>
                          <a:prstGeom prst="rect">
                            <a:avLst/>
                          </a:prstGeom>
                        </pic:spPr>
                      </pic:pic>
                    </a:graphicData>
                  </a:graphic>
                </wp:inline>
              </w:drawing>
            </w:r>
          </w:p>
        </w:tc>
      </w:tr>
      <w:tr w:rsidR="00BC682E" w14:paraId="19C192AF" w14:textId="77777777">
        <w:tc>
          <w:tcPr>
            <w:tcW w:w="8522" w:type="dxa"/>
          </w:tcPr>
          <w:p w14:paraId="36BA0794" w14:textId="77777777" w:rsidR="00BC682E" w:rsidRDefault="00000000">
            <w:pPr>
              <w:ind w:firstLineChars="0" w:firstLine="0"/>
            </w:pPr>
            <w:r>
              <w:rPr>
                <w:noProof/>
              </w:rPr>
              <w:drawing>
                <wp:inline distT="0" distB="0" distL="0" distR="0" wp14:anchorId="71EDB5F0" wp14:editId="4769AFEC">
                  <wp:extent cx="2047875" cy="13525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0"/>
                          <a:stretch>
                            <a:fillRect/>
                          </a:stretch>
                        </pic:blipFill>
                        <pic:spPr>
                          <a:xfrm>
                            <a:off x="0" y="0"/>
                            <a:ext cx="2048161" cy="1352739"/>
                          </a:xfrm>
                          <a:prstGeom prst="rect">
                            <a:avLst/>
                          </a:prstGeom>
                        </pic:spPr>
                      </pic:pic>
                    </a:graphicData>
                  </a:graphic>
                </wp:inline>
              </w:drawing>
            </w:r>
          </w:p>
        </w:tc>
      </w:tr>
      <w:tr w:rsidR="00BC682E" w14:paraId="4EF88177" w14:textId="77777777">
        <w:tc>
          <w:tcPr>
            <w:tcW w:w="8522" w:type="dxa"/>
          </w:tcPr>
          <w:p w14:paraId="3224F5DA" w14:textId="77777777" w:rsidR="00BC682E" w:rsidRDefault="00000000">
            <w:pPr>
              <w:ind w:firstLineChars="0" w:firstLine="0"/>
            </w:pPr>
            <w:r>
              <w:rPr>
                <w:noProof/>
              </w:rPr>
              <w:lastRenderedPageBreak/>
              <w:drawing>
                <wp:inline distT="0" distB="0" distL="0" distR="0" wp14:anchorId="3C8ED4C4" wp14:editId="4E85297C">
                  <wp:extent cx="5274310" cy="3244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1"/>
                          <a:stretch>
                            <a:fillRect/>
                          </a:stretch>
                        </pic:blipFill>
                        <pic:spPr>
                          <a:xfrm>
                            <a:off x="0" y="0"/>
                            <a:ext cx="5274310" cy="324485"/>
                          </a:xfrm>
                          <a:prstGeom prst="rect">
                            <a:avLst/>
                          </a:prstGeom>
                        </pic:spPr>
                      </pic:pic>
                    </a:graphicData>
                  </a:graphic>
                </wp:inline>
              </w:drawing>
            </w:r>
          </w:p>
        </w:tc>
      </w:tr>
    </w:tbl>
    <w:p w14:paraId="2E8B80D5" w14:textId="77777777" w:rsidR="00BC682E" w:rsidRDefault="00000000">
      <w:pPr>
        <w:pStyle w:val="1"/>
      </w:pPr>
      <w:r>
        <w:rPr>
          <w:rFonts w:hint="eastAsia"/>
        </w:rPr>
        <w:t>周报（7</w:t>
      </w:r>
      <w:r>
        <w:t>.17-7.21</w:t>
      </w:r>
      <w:r>
        <w:rPr>
          <w:rFonts w:hint="eastAsia"/>
        </w:rPr>
        <w:t>）</w:t>
      </w:r>
    </w:p>
    <w:p w14:paraId="38DA339C" w14:textId="77777777" w:rsidR="00BC682E" w:rsidRDefault="00000000">
      <w:pPr>
        <w:ind w:firstLine="420"/>
      </w:pPr>
      <w:r>
        <w:rPr>
          <w:rFonts w:hint="eastAsia"/>
        </w:rPr>
        <w:t>1</w:t>
      </w:r>
      <w:r>
        <w:t>.</w:t>
      </w:r>
      <w:r>
        <w:rPr>
          <w:rFonts w:hint="eastAsia"/>
        </w:rPr>
        <w:t xml:space="preserve">了解了如何通过sdk直接拿取海康相机数据 </w:t>
      </w:r>
      <w:r>
        <w:t>2.</w:t>
      </w:r>
      <w:r>
        <w:rPr>
          <w:rFonts w:hint="eastAsia"/>
        </w:rPr>
        <w:t>读完了水轮机的论文，学习了关于整个项目的构建思路3</w:t>
      </w:r>
      <w:r>
        <w:t>.</w:t>
      </w:r>
      <w:r>
        <w:rPr>
          <w:rFonts w:hint="eastAsia"/>
        </w:rPr>
        <w:t>了解PCL大概的技术功能，并开始细致的学习PCL和C</w:t>
      </w:r>
      <w:r>
        <w:t>++</w:t>
      </w:r>
      <w:r>
        <w:rPr>
          <w:rFonts w:hint="eastAsia"/>
        </w:rPr>
        <w:t>语法</w:t>
      </w:r>
    </w:p>
    <w:p w14:paraId="25FAC569" w14:textId="77777777" w:rsidR="00BC682E" w:rsidRDefault="00000000">
      <w:pPr>
        <w:ind w:firstLine="420"/>
      </w:pPr>
      <w:r>
        <w:t>*</w:t>
      </w:r>
      <w:r>
        <w:rPr>
          <w:rFonts w:hint="eastAsia"/>
        </w:rPr>
        <w:t>读论文要有侧重点，工作时间应该把精力集中在重要的地方</w:t>
      </w:r>
    </w:p>
    <w:p w14:paraId="2074098A" w14:textId="77777777" w:rsidR="00BC682E" w:rsidRDefault="00000000">
      <w:pPr>
        <w:pStyle w:val="1"/>
      </w:pPr>
      <w:r>
        <w:rPr>
          <w:rFonts w:hint="eastAsia"/>
        </w:rPr>
        <w:t>工作安排（7</w:t>
      </w:r>
      <w:r>
        <w:t>.24-7.28</w:t>
      </w:r>
      <w:r>
        <w:rPr>
          <w:rFonts w:hint="eastAsia"/>
        </w:rPr>
        <w:t>）</w:t>
      </w:r>
    </w:p>
    <w:p w14:paraId="1E9EB60C" w14:textId="77777777" w:rsidR="00BC682E" w:rsidRDefault="00000000">
      <w:pPr>
        <w:ind w:firstLine="420"/>
      </w:pPr>
      <w:r>
        <w:rPr>
          <w:rFonts w:hint="eastAsia"/>
        </w:rPr>
        <w:t>1</w:t>
      </w:r>
      <w:r>
        <w:t>.</w:t>
      </w:r>
      <w:r>
        <w:rPr>
          <w:rFonts w:hint="eastAsia"/>
        </w:rPr>
        <w:t>可行性报告</w:t>
      </w:r>
      <w:r>
        <w:t xml:space="preserve"> -&gt; </w:t>
      </w:r>
      <w:r>
        <w:rPr>
          <w:rFonts w:hint="eastAsia"/>
        </w:rPr>
        <w:t xml:space="preserve">市场：市面上类似的项目 </w:t>
      </w:r>
      <w:r>
        <w:t xml:space="preserve">-&gt; </w:t>
      </w:r>
      <w:r>
        <w:rPr>
          <w:rFonts w:hint="eastAsia"/>
        </w:rPr>
        <w:t xml:space="preserve">技术：探索商用视觉算子 </w:t>
      </w:r>
      <w:r>
        <w:t xml:space="preserve">-&gt; </w:t>
      </w:r>
      <w:r>
        <w:rPr>
          <w:rFonts w:hint="eastAsia"/>
        </w:rPr>
        <w:t>技术：本项目要使用的技术。</w:t>
      </w:r>
    </w:p>
    <w:p w14:paraId="49BAA5B4" w14:textId="77777777" w:rsidR="00BC682E" w:rsidRDefault="00000000">
      <w:pPr>
        <w:ind w:firstLine="420"/>
      </w:pPr>
      <w:r>
        <w:t>2.</w:t>
      </w:r>
      <w:r>
        <w:rPr>
          <w:rFonts w:hint="eastAsia"/>
        </w:rPr>
        <w:t>钢板项目，使用VM在嘈杂环境下也能把钢板提出来</w:t>
      </w:r>
    </w:p>
    <w:p w14:paraId="1873BED6" w14:textId="77777777" w:rsidR="00BC682E" w:rsidRDefault="00000000">
      <w:pPr>
        <w:ind w:firstLine="420"/>
      </w:pPr>
      <w:r>
        <w:rPr>
          <w:rFonts w:hint="eastAsia"/>
        </w:rPr>
        <w:t>3</w:t>
      </w:r>
      <w:r>
        <w:t>.</w:t>
      </w:r>
      <w:r>
        <w:rPr>
          <w:rFonts w:hint="eastAsia"/>
        </w:rPr>
        <w:t>详细学习C++和PCL</w:t>
      </w:r>
    </w:p>
    <w:p w14:paraId="2B6CE66B" w14:textId="77777777" w:rsidR="00BC682E" w:rsidRDefault="00000000">
      <w:pPr>
        <w:ind w:firstLine="420"/>
      </w:pPr>
      <w:r>
        <w:rPr>
          <w:rFonts w:hint="eastAsia"/>
        </w:rPr>
        <w:t>4</w:t>
      </w:r>
      <w:r>
        <w:t>.</w:t>
      </w:r>
      <w:r>
        <w:rPr>
          <w:rFonts w:hint="eastAsia"/>
        </w:rPr>
        <w:t>看论文</w:t>
      </w:r>
    </w:p>
    <w:p w14:paraId="0BD06613" w14:textId="77777777" w:rsidR="00BC682E" w:rsidRDefault="00000000">
      <w:pPr>
        <w:pStyle w:val="1"/>
      </w:pPr>
      <w:r>
        <w:rPr>
          <w:rFonts w:hint="eastAsia"/>
        </w:rPr>
        <w:t>7</w:t>
      </w:r>
      <w:r>
        <w:t>.24</w:t>
      </w:r>
    </w:p>
    <w:p w14:paraId="54E89A27" w14:textId="77777777" w:rsidR="00BC682E" w:rsidRDefault="00000000">
      <w:pPr>
        <w:ind w:firstLine="420"/>
      </w:pPr>
      <w:r>
        <w:rPr>
          <w:rFonts w:hint="eastAsia"/>
        </w:rPr>
        <w:t>1</w:t>
      </w:r>
      <w:r>
        <w:t>.</w:t>
      </w:r>
      <w:r>
        <w:rPr>
          <w:rFonts w:hint="eastAsia"/>
        </w:rPr>
        <w:t>针对上周调研的内容和以前看的论文写出可行性报告初版</w:t>
      </w:r>
    </w:p>
    <w:p w14:paraId="7A6EAD4B" w14:textId="77777777" w:rsidR="00BC682E" w:rsidRDefault="00000000">
      <w:pPr>
        <w:ind w:firstLine="420"/>
      </w:pPr>
      <w:r>
        <w:rPr>
          <w:rFonts w:hint="eastAsia"/>
        </w:rPr>
        <w:t>2</w:t>
      </w:r>
      <w:r>
        <w:t>.</w:t>
      </w:r>
      <w:r>
        <w:rPr>
          <w:rFonts w:hint="eastAsia"/>
        </w:rPr>
        <w:t>使用VM/</w:t>
      </w:r>
      <w:r>
        <w:t>Halcon</w:t>
      </w:r>
      <w:r>
        <w:rPr>
          <w:rFonts w:hint="eastAsia"/>
        </w:rPr>
        <w:t>对钢板点云进行提取</w:t>
      </w:r>
    </w:p>
    <w:p w14:paraId="02FB225E" w14:textId="77777777" w:rsidR="00BC682E" w:rsidRDefault="00000000">
      <w:pPr>
        <w:ind w:firstLine="420"/>
      </w:pPr>
      <w:r>
        <w:rPr>
          <w:rFonts w:hint="eastAsia"/>
        </w:rPr>
        <w:t>3</w:t>
      </w:r>
      <w:r>
        <w:t>.</w:t>
      </w:r>
      <w:r>
        <w:rPr>
          <w:rFonts w:hint="eastAsia"/>
        </w:rPr>
        <w:t>学习C++和PCL</w:t>
      </w:r>
    </w:p>
    <w:p w14:paraId="77621708" w14:textId="77777777" w:rsidR="00BC682E" w:rsidRDefault="00000000">
      <w:pPr>
        <w:pStyle w:val="2"/>
      </w:pPr>
      <w:r>
        <w:rPr>
          <w:rFonts w:hint="eastAsia"/>
        </w:rPr>
        <w:t>1</w:t>
      </w:r>
      <w:r>
        <w:t xml:space="preserve">. </w:t>
      </w:r>
      <w:r>
        <w:rPr>
          <w:rFonts w:hint="eastAsia"/>
        </w:rPr>
        <w:t xml:space="preserve">可行性报告 </w:t>
      </w:r>
      <w:r>
        <w:t xml:space="preserve">– </w:t>
      </w:r>
      <w:r>
        <w:rPr>
          <w:rFonts w:hint="eastAsia"/>
        </w:rPr>
        <w:t>论文</w:t>
      </w:r>
    </w:p>
    <w:p w14:paraId="091A9888" w14:textId="77777777" w:rsidR="00BC682E" w:rsidRDefault="00000000">
      <w:pPr>
        <w:pStyle w:val="3"/>
      </w:pPr>
      <w:r>
        <w:rPr>
          <w:rFonts w:hint="eastAsia"/>
        </w:rPr>
        <w:t>1</w:t>
      </w:r>
      <w:r>
        <w:t xml:space="preserve">.1 </w:t>
      </w:r>
      <w:r>
        <w:rPr>
          <w:rFonts w:hint="eastAsia"/>
        </w:rPr>
        <w:t>工业机器人涂胶路径规划与仿真研究</w:t>
      </w:r>
    </w:p>
    <w:tbl>
      <w:tblPr>
        <w:tblStyle w:val="a7"/>
        <w:tblW w:w="0" w:type="auto"/>
        <w:tblLook w:val="04A0" w:firstRow="1" w:lastRow="0" w:firstColumn="1" w:lastColumn="0" w:noHBand="0" w:noVBand="1"/>
      </w:tblPr>
      <w:tblGrid>
        <w:gridCol w:w="8522"/>
      </w:tblGrid>
      <w:tr w:rsidR="00BC682E" w14:paraId="2AF2D4A8" w14:textId="77777777">
        <w:tc>
          <w:tcPr>
            <w:tcW w:w="8522" w:type="dxa"/>
          </w:tcPr>
          <w:p w14:paraId="5C5A3EF2" w14:textId="77777777" w:rsidR="00BC682E" w:rsidRDefault="00000000">
            <w:pPr>
              <w:ind w:firstLine="420"/>
            </w:pPr>
            <w:r>
              <w:rPr>
                <w:rFonts w:hint="eastAsia"/>
              </w:rPr>
              <w:t>工业机器人技术在智能制造业中的应用越来越广泛，在涂胶领域的应用，可以有效解决人工涂胶效率低、涂胶质量不高、涂胶过程有害气体对人体伤害等问题。通过与传统的工业机器人现场示教点编程生成轨迹路径的方法相比较，采用虚拟仿真软件中“自动路径”功能优化后生成的路径轨迹与几何体曲面轮廓贴合度更好，涂胶厚度更加均匀，涂胶质量和效率更高。</w:t>
            </w:r>
          </w:p>
          <w:p w14:paraId="0D2DA3D5" w14:textId="77777777" w:rsidR="00BC682E" w:rsidRDefault="00000000">
            <w:pPr>
              <w:ind w:firstLine="420"/>
            </w:pPr>
            <w:r>
              <w:rPr>
                <w:rFonts w:hint="eastAsia"/>
              </w:rPr>
              <w:t>胶接作为一种重要的连接方式，广泛应用于产品的制造过程中。目前，国内仍然有大部分企业采用人工涂胶的方法，手工涂胶的质量受个人熟练程度限制，容易出现涂胶不均匀、不连续和浪费等现象，并且大部分胶易挥发出有毒气体，对人体产生伤害。采用现场示教点位的编程方法可以很好地完成单一平直的涂胶路径轨迹规划，但对于具有复杂曲线的涂胶路径此种方法难以满足要求，会出现示教点位过多、编程工作量大、生产效率低下、涂胶质量差的情况。</w:t>
            </w:r>
          </w:p>
        </w:tc>
      </w:tr>
    </w:tbl>
    <w:p w14:paraId="40D5064D" w14:textId="77777777" w:rsidR="00BC682E" w:rsidRDefault="00000000">
      <w:pPr>
        <w:pStyle w:val="3"/>
      </w:pPr>
      <w:r>
        <w:rPr>
          <w:rFonts w:hint="eastAsia"/>
        </w:rPr>
        <w:lastRenderedPageBreak/>
        <w:t>1</w:t>
      </w:r>
      <w:r>
        <w:t xml:space="preserve">.2 </w:t>
      </w:r>
      <w:r>
        <w:rPr>
          <w:rFonts w:hint="eastAsia"/>
        </w:rPr>
        <w:t>基于视觉的机器人自动化涂胶质量检测技术研究</w:t>
      </w:r>
    </w:p>
    <w:tbl>
      <w:tblPr>
        <w:tblStyle w:val="a7"/>
        <w:tblW w:w="0" w:type="auto"/>
        <w:tblLook w:val="04A0" w:firstRow="1" w:lastRow="0" w:firstColumn="1" w:lastColumn="0" w:noHBand="0" w:noVBand="1"/>
      </w:tblPr>
      <w:tblGrid>
        <w:gridCol w:w="8522"/>
      </w:tblGrid>
      <w:tr w:rsidR="00BC682E" w14:paraId="36BA7DA2" w14:textId="77777777">
        <w:tc>
          <w:tcPr>
            <w:tcW w:w="8522" w:type="dxa"/>
          </w:tcPr>
          <w:p w14:paraId="475F8693" w14:textId="77777777" w:rsidR="00BC682E" w:rsidRDefault="00000000">
            <w:pPr>
              <w:ind w:firstLine="420"/>
            </w:pPr>
            <w:r>
              <w:rPr>
                <w:rFonts w:hint="eastAsia"/>
              </w:rPr>
              <w:t>摘要及绪论部分有很多可以借鉴</w:t>
            </w:r>
          </w:p>
        </w:tc>
      </w:tr>
      <w:tr w:rsidR="00BC682E" w14:paraId="64AE963F" w14:textId="77777777">
        <w:tc>
          <w:tcPr>
            <w:tcW w:w="8522" w:type="dxa"/>
          </w:tcPr>
          <w:p w14:paraId="2B728D97" w14:textId="77777777" w:rsidR="00BC682E" w:rsidRDefault="00BC682E">
            <w:pPr>
              <w:ind w:firstLineChars="0" w:firstLine="0"/>
            </w:pPr>
          </w:p>
        </w:tc>
      </w:tr>
      <w:tr w:rsidR="00BC682E" w14:paraId="1F5F7E9A" w14:textId="77777777">
        <w:tc>
          <w:tcPr>
            <w:tcW w:w="8522" w:type="dxa"/>
          </w:tcPr>
          <w:p w14:paraId="18C6D82A" w14:textId="77777777" w:rsidR="00BC682E" w:rsidRDefault="00BC682E">
            <w:pPr>
              <w:ind w:firstLineChars="0" w:firstLine="0"/>
            </w:pPr>
          </w:p>
        </w:tc>
      </w:tr>
    </w:tbl>
    <w:p w14:paraId="2D88AE64" w14:textId="77777777" w:rsidR="00BC682E" w:rsidRDefault="00000000">
      <w:pPr>
        <w:pStyle w:val="1"/>
      </w:pPr>
      <w:r>
        <w:rPr>
          <w:rFonts w:hint="eastAsia"/>
        </w:rPr>
        <w:t>7.30</w:t>
      </w:r>
    </w:p>
    <w:p w14:paraId="6F970100" w14:textId="77777777" w:rsidR="00BC682E" w:rsidRDefault="00000000">
      <w:pPr>
        <w:pStyle w:val="2"/>
      </w:pPr>
      <w:r>
        <w:rPr>
          <w:rFonts w:hint="eastAsia"/>
        </w:rPr>
        <w:t>1 使用PCL进行点云提取</w:t>
      </w:r>
    </w:p>
    <w:tbl>
      <w:tblPr>
        <w:tblStyle w:val="a7"/>
        <w:tblW w:w="0" w:type="auto"/>
        <w:tblLook w:val="04A0" w:firstRow="1" w:lastRow="0" w:firstColumn="1" w:lastColumn="0" w:noHBand="0" w:noVBand="1"/>
      </w:tblPr>
      <w:tblGrid>
        <w:gridCol w:w="8522"/>
      </w:tblGrid>
      <w:tr w:rsidR="00BC682E" w14:paraId="36139AB7" w14:textId="77777777">
        <w:tc>
          <w:tcPr>
            <w:tcW w:w="8522" w:type="dxa"/>
          </w:tcPr>
          <w:p w14:paraId="0F0E5291" w14:textId="77777777" w:rsidR="00BC682E" w:rsidRDefault="00000000">
            <w:pPr>
              <w:ind w:firstLine="420"/>
            </w:pPr>
            <w:hyperlink r:id="rId62" w:history="1">
              <w:r>
                <w:rPr>
                  <w:rStyle w:val="aa"/>
                </w:rPr>
                <w:t>https://blog.csdn.net/luolaihua2018/article/details/120184539</w:t>
              </w:r>
            </w:hyperlink>
          </w:p>
          <w:p w14:paraId="33823801" w14:textId="77777777" w:rsidR="00BC682E" w:rsidRDefault="00000000">
            <w:pPr>
              <w:ind w:firstLine="420"/>
            </w:pPr>
            <w:r>
              <w:rPr>
                <w:rFonts w:hint="eastAsia"/>
              </w:rPr>
              <w:t>感觉可以实现，但是BUG太多</w:t>
            </w:r>
          </w:p>
          <w:p w14:paraId="25AB421A" w14:textId="77777777" w:rsidR="00BC682E" w:rsidRDefault="00000000">
            <w:pPr>
              <w:ind w:firstLine="420"/>
            </w:pPr>
            <w:r>
              <w:t>https://blog.csdn.net/qq_25105061/article/details/119614919</w:t>
            </w:r>
          </w:p>
        </w:tc>
      </w:tr>
    </w:tbl>
    <w:p w14:paraId="29232BF5" w14:textId="77777777" w:rsidR="00BC682E" w:rsidRDefault="00000000">
      <w:pPr>
        <w:pStyle w:val="2"/>
        <w:numPr>
          <w:ilvl w:val="0"/>
          <w:numId w:val="10"/>
        </w:numPr>
      </w:pPr>
      <w:r>
        <w:rPr>
          <w:rFonts w:hint="eastAsia"/>
        </w:rPr>
        <w:t>Open3D安装</w:t>
      </w:r>
    </w:p>
    <w:tbl>
      <w:tblPr>
        <w:tblStyle w:val="a7"/>
        <w:tblW w:w="0" w:type="auto"/>
        <w:tblLook w:val="04A0" w:firstRow="1" w:lastRow="0" w:firstColumn="1" w:lastColumn="0" w:noHBand="0" w:noVBand="1"/>
      </w:tblPr>
      <w:tblGrid>
        <w:gridCol w:w="8522"/>
      </w:tblGrid>
      <w:tr w:rsidR="00BC682E" w14:paraId="4026315B" w14:textId="77777777">
        <w:tc>
          <w:tcPr>
            <w:tcW w:w="8522" w:type="dxa"/>
          </w:tcPr>
          <w:p w14:paraId="455A28CD" w14:textId="77777777" w:rsidR="00BC682E" w:rsidRDefault="00000000">
            <w:pPr>
              <w:ind w:firstLine="420"/>
            </w:pPr>
            <w:r>
              <w:t xml:space="preserve">conda install </w:t>
            </w:r>
            <w:r>
              <w:rPr>
                <w:rFonts w:hint="eastAsia"/>
              </w:rPr>
              <w:t>numpy</w:t>
            </w:r>
            <w:r>
              <w:t xml:space="preserve">  #安装matplotlib</w:t>
            </w:r>
          </w:p>
          <w:p w14:paraId="2EDC0F4C" w14:textId="77777777" w:rsidR="00BC682E" w:rsidRDefault="00000000">
            <w:pPr>
              <w:ind w:firstLine="420"/>
            </w:pPr>
            <w:r>
              <w:t>conda install matplotlib  #安装matplotlib</w:t>
            </w:r>
          </w:p>
          <w:p w14:paraId="4B43B3BF" w14:textId="77777777" w:rsidR="00BC682E" w:rsidRDefault="00000000">
            <w:pPr>
              <w:ind w:firstLine="420"/>
            </w:pPr>
            <w:r>
              <w:t>conda install -c open3d-admin open3d #安装Open3D</w:t>
            </w:r>
          </w:p>
          <w:p w14:paraId="7F5377C1" w14:textId="77777777" w:rsidR="00BC682E" w:rsidRDefault="00BC682E">
            <w:pPr>
              <w:ind w:firstLine="420"/>
            </w:pPr>
          </w:p>
        </w:tc>
      </w:tr>
    </w:tbl>
    <w:p w14:paraId="14404ED9" w14:textId="77777777" w:rsidR="00BC682E" w:rsidRDefault="00000000">
      <w:pPr>
        <w:pStyle w:val="2"/>
        <w:numPr>
          <w:ilvl w:val="0"/>
          <w:numId w:val="10"/>
        </w:numPr>
      </w:pPr>
      <w:r>
        <w:rPr>
          <w:rFonts w:hint="eastAsia"/>
        </w:rPr>
        <w:lastRenderedPageBreak/>
        <w:t>手机胶道改进</w:t>
      </w:r>
    </w:p>
    <w:tbl>
      <w:tblPr>
        <w:tblStyle w:val="a7"/>
        <w:tblW w:w="0" w:type="auto"/>
        <w:tblLook w:val="04A0" w:firstRow="1" w:lastRow="0" w:firstColumn="1" w:lastColumn="0" w:noHBand="0" w:noVBand="1"/>
      </w:tblPr>
      <w:tblGrid>
        <w:gridCol w:w="2333"/>
        <w:gridCol w:w="6189"/>
      </w:tblGrid>
      <w:tr w:rsidR="00BC682E" w14:paraId="7F690A79" w14:textId="77777777">
        <w:tc>
          <w:tcPr>
            <w:tcW w:w="4261" w:type="dxa"/>
          </w:tcPr>
          <w:p w14:paraId="021D85B2" w14:textId="77777777" w:rsidR="00BC682E" w:rsidRDefault="00000000">
            <w:pPr>
              <w:ind w:firstLine="420"/>
            </w:pPr>
            <w:r>
              <w:rPr>
                <w:noProof/>
              </w:rPr>
              <w:drawing>
                <wp:inline distT="0" distB="0" distL="114300" distR="114300" wp14:anchorId="6595626C" wp14:editId="2EEDA40D">
                  <wp:extent cx="730250" cy="5302250"/>
                  <wp:effectExtent l="0" t="0" r="6350" b="635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63"/>
                          <a:stretch>
                            <a:fillRect/>
                          </a:stretch>
                        </pic:blipFill>
                        <pic:spPr>
                          <a:xfrm>
                            <a:off x="0" y="0"/>
                            <a:ext cx="730250" cy="5302250"/>
                          </a:xfrm>
                          <a:prstGeom prst="rect">
                            <a:avLst/>
                          </a:prstGeom>
                          <a:noFill/>
                          <a:ln>
                            <a:noFill/>
                          </a:ln>
                        </pic:spPr>
                      </pic:pic>
                    </a:graphicData>
                  </a:graphic>
                </wp:inline>
              </w:drawing>
            </w:r>
          </w:p>
        </w:tc>
        <w:tc>
          <w:tcPr>
            <w:tcW w:w="4261" w:type="dxa"/>
          </w:tcPr>
          <w:p w14:paraId="419EAD3E" w14:textId="77777777" w:rsidR="00BC682E" w:rsidRDefault="00000000">
            <w:pPr>
              <w:ind w:firstLine="420"/>
            </w:pPr>
            <w:r>
              <w:rPr>
                <w:noProof/>
              </w:rPr>
              <w:drawing>
                <wp:inline distT="0" distB="0" distL="114300" distR="114300" wp14:anchorId="6DBB3FE4" wp14:editId="438EFE5F">
                  <wp:extent cx="2983865" cy="1915795"/>
                  <wp:effectExtent l="0" t="0" r="635" b="190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4"/>
                          <a:stretch>
                            <a:fillRect/>
                          </a:stretch>
                        </pic:blipFill>
                        <pic:spPr>
                          <a:xfrm>
                            <a:off x="0" y="0"/>
                            <a:ext cx="2983865" cy="1915795"/>
                          </a:xfrm>
                          <a:prstGeom prst="rect">
                            <a:avLst/>
                          </a:prstGeom>
                          <a:noFill/>
                          <a:ln>
                            <a:noFill/>
                          </a:ln>
                        </pic:spPr>
                      </pic:pic>
                    </a:graphicData>
                  </a:graphic>
                </wp:inline>
              </w:drawing>
            </w:r>
          </w:p>
        </w:tc>
      </w:tr>
      <w:tr w:rsidR="00BC682E" w14:paraId="086DA66A" w14:textId="77777777">
        <w:tc>
          <w:tcPr>
            <w:tcW w:w="4261" w:type="dxa"/>
          </w:tcPr>
          <w:p w14:paraId="7BC3CAD3" w14:textId="77777777" w:rsidR="00BC682E" w:rsidRDefault="00000000">
            <w:pPr>
              <w:ind w:firstLine="420"/>
            </w:pPr>
            <w:r>
              <w:rPr>
                <w:noProof/>
              </w:rPr>
              <w:lastRenderedPageBreak/>
              <w:drawing>
                <wp:inline distT="0" distB="0" distL="114300" distR="114300" wp14:anchorId="5FC155C1" wp14:editId="1703C5C0">
                  <wp:extent cx="920750" cy="5981700"/>
                  <wp:effectExtent l="0" t="0" r="635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65"/>
                          <a:stretch>
                            <a:fillRect/>
                          </a:stretch>
                        </pic:blipFill>
                        <pic:spPr>
                          <a:xfrm>
                            <a:off x="0" y="0"/>
                            <a:ext cx="920750" cy="5981700"/>
                          </a:xfrm>
                          <a:prstGeom prst="rect">
                            <a:avLst/>
                          </a:prstGeom>
                          <a:noFill/>
                          <a:ln>
                            <a:noFill/>
                          </a:ln>
                        </pic:spPr>
                      </pic:pic>
                    </a:graphicData>
                  </a:graphic>
                </wp:inline>
              </w:drawing>
            </w:r>
          </w:p>
        </w:tc>
        <w:tc>
          <w:tcPr>
            <w:tcW w:w="4261" w:type="dxa"/>
          </w:tcPr>
          <w:p w14:paraId="2148FF0F" w14:textId="77777777" w:rsidR="00BC682E" w:rsidRDefault="00000000">
            <w:pPr>
              <w:ind w:firstLine="420"/>
            </w:pPr>
            <w:r>
              <w:rPr>
                <w:noProof/>
              </w:rPr>
              <w:drawing>
                <wp:inline distT="0" distB="0" distL="114300" distR="114300" wp14:anchorId="06C61B2A" wp14:editId="790CC783">
                  <wp:extent cx="3199765" cy="2040255"/>
                  <wp:effectExtent l="0" t="0" r="635" b="444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6"/>
                          <a:stretch>
                            <a:fillRect/>
                          </a:stretch>
                        </pic:blipFill>
                        <pic:spPr>
                          <a:xfrm>
                            <a:off x="0" y="0"/>
                            <a:ext cx="3199765" cy="2040255"/>
                          </a:xfrm>
                          <a:prstGeom prst="rect">
                            <a:avLst/>
                          </a:prstGeom>
                          <a:noFill/>
                          <a:ln>
                            <a:noFill/>
                          </a:ln>
                        </pic:spPr>
                      </pic:pic>
                    </a:graphicData>
                  </a:graphic>
                </wp:inline>
              </w:drawing>
            </w:r>
          </w:p>
        </w:tc>
      </w:tr>
      <w:tr w:rsidR="00BC682E" w14:paraId="215E3DEA" w14:textId="77777777">
        <w:tc>
          <w:tcPr>
            <w:tcW w:w="4261" w:type="dxa"/>
          </w:tcPr>
          <w:p w14:paraId="7195DA51" w14:textId="77777777" w:rsidR="00BC682E" w:rsidRDefault="00000000">
            <w:pPr>
              <w:ind w:firstLine="420"/>
            </w:pPr>
            <w:r>
              <w:rPr>
                <w:noProof/>
              </w:rPr>
              <w:lastRenderedPageBreak/>
              <w:drawing>
                <wp:inline distT="0" distB="0" distL="114300" distR="114300" wp14:anchorId="7A4EE1B3" wp14:editId="3F358CA2">
                  <wp:extent cx="1066800" cy="5137150"/>
                  <wp:effectExtent l="0" t="0" r="0" b="635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7"/>
                          <a:stretch>
                            <a:fillRect/>
                          </a:stretch>
                        </pic:blipFill>
                        <pic:spPr>
                          <a:xfrm>
                            <a:off x="0" y="0"/>
                            <a:ext cx="1066800" cy="5137150"/>
                          </a:xfrm>
                          <a:prstGeom prst="rect">
                            <a:avLst/>
                          </a:prstGeom>
                          <a:noFill/>
                          <a:ln>
                            <a:noFill/>
                          </a:ln>
                        </pic:spPr>
                      </pic:pic>
                    </a:graphicData>
                  </a:graphic>
                </wp:inline>
              </w:drawing>
            </w:r>
          </w:p>
        </w:tc>
        <w:tc>
          <w:tcPr>
            <w:tcW w:w="4261" w:type="dxa"/>
          </w:tcPr>
          <w:p w14:paraId="1CE53CE7" w14:textId="77777777" w:rsidR="00BC682E" w:rsidRDefault="00000000">
            <w:pPr>
              <w:ind w:firstLine="420"/>
            </w:pPr>
            <w:r>
              <w:rPr>
                <w:noProof/>
              </w:rPr>
              <w:drawing>
                <wp:inline distT="0" distB="0" distL="114300" distR="114300" wp14:anchorId="0460FF64" wp14:editId="18325F52">
                  <wp:extent cx="4224020" cy="2494915"/>
                  <wp:effectExtent l="0" t="0" r="5080" b="698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8"/>
                          <a:stretch>
                            <a:fillRect/>
                          </a:stretch>
                        </pic:blipFill>
                        <pic:spPr>
                          <a:xfrm>
                            <a:off x="0" y="0"/>
                            <a:ext cx="4224020" cy="2494915"/>
                          </a:xfrm>
                          <a:prstGeom prst="rect">
                            <a:avLst/>
                          </a:prstGeom>
                          <a:noFill/>
                          <a:ln>
                            <a:noFill/>
                          </a:ln>
                        </pic:spPr>
                      </pic:pic>
                    </a:graphicData>
                  </a:graphic>
                </wp:inline>
              </w:drawing>
            </w:r>
          </w:p>
        </w:tc>
      </w:tr>
      <w:tr w:rsidR="00BC682E" w14:paraId="1199AE94" w14:textId="77777777">
        <w:tc>
          <w:tcPr>
            <w:tcW w:w="4261" w:type="dxa"/>
          </w:tcPr>
          <w:p w14:paraId="377A053D" w14:textId="77777777" w:rsidR="00BC682E" w:rsidRDefault="00000000">
            <w:pPr>
              <w:ind w:firstLine="420"/>
            </w:pPr>
            <w:r>
              <w:rPr>
                <w:noProof/>
              </w:rPr>
              <w:lastRenderedPageBreak/>
              <w:drawing>
                <wp:inline distT="0" distB="0" distL="114300" distR="114300" wp14:anchorId="5F7F84E9" wp14:editId="3A1ABA5C">
                  <wp:extent cx="1486535" cy="4888230"/>
                  <wp:effectExtent l="0" t="0" r="12065" b="127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69"/>
                          <a:stretch>
                            <a:fillRect/>
                          </a:stretch>
                        </pic:blipFill>
                        <pic:spPr>
                          <a:xfrm>
                            <a:off x="0" y="0"/>
                            <a:ext cx="1486535" cy="4888230"/>
                          </a:xfrm>
                          <a:prstGeom prst="rect">
                            <a:avLst/>
                          </a:prstGeom>
                          <a:noFill/>
                          <a:ln>
                            <a:noFill/>
                          </a:ln>
                        </pic:spPr>
                      </pic:pic>
                    </a:graphicData>
                  </a:graphic>
                </wp:inline>
              </w:drawing>
            </w:r>
          </w:p>
        </w:tc>
        <w:tc>
          <w:tcPr>
            <w:tcW w:w="4261" w:type="dxa"/>
          </w:tcPr>
          <w:p w14:paraId="5F27B6B9" w14:textId="77777777" w:rsidR="00BC682E" w:rsidRDefault="00000000">
            <w:pPr>
              <w:ind w:firstLine="420"/>
            </w:pPr>
            <w:r>
              <w:rPr>
                <w:rFonts w:hint="eastAsia"/>
              </w:rPr>
              <w:t>如上</w:t>
            </w:r>
          </w:p>
        </w:tc>
      </w:tr>
    </w:tbl>
    <w:p w14:paraId="4FCB0F4C" w14:textId="77777777" w:rsidR="00BC682E" w:rsidRDefault="00000000">
      <w:pPr>
        <w:pStyle w:val="1"/>
      </w:pPr>
      <w:r>
        <w:rPr>
          <w:rFonts w:hint="eastAsia"/>
        </w:rPr>
        <w:t>7</w:t>
      </w:r>
      <w:r>
        <w:t>.31</w:t>
      </w:r>
    </w:p>
    <w:p w14:paraId="3C16C4E8" w14:textId="77777777" w:rsidR="00BC682E" w:rsidRDefault="00000000">
      <w:pPr>
        <w:pStyle w:val="2"/>
      </w:pPr>
      <w:r>
        <w:t>1.V</w:t>
      </w:r>
      <w:r>
        <w:rPr>
          <w:rFonts w:hint="eastAsia"/>
        </w:rPr>
        <w:t>scode</w:t>
      </w:r>
      <w:r>
        <w:t>+</w:t>
      </w:r>
      <w:r>
        <w:rPr>
          <w:rFonts w:hint="eastAsia"/>
        </w:rPr>
        <w:t>Docker</w:t>
      </w:r>
      <w:r>
        <w:t>+</w:t>
      </w:r>
      <w:r>
        <w:rPr>
          <w:rFonts w:hint="eastAsia"/>
        </w:rPr>
        <w:t>PCL</w:t>
      </w:r>
    </w:p>
    <w:tbl>
      <w:tblPr>
        <w:tblStyle w:val="a7"/>
        <w:tblW w:w="0" w:type="auto"/>
        <w:tblLook w:val="04A0" w:firstRow="1" w:lastRow="0" w:firstColumn="1" w:lastColumn="0" w:noHBand="0" w:noVBand="1"/>
      </w:tblPr>
      <w:tblGrid>
        <w:gridCol w:w="8522"/>
      </w:tblGrid>
      <w:tr w:rsidR="00BC682E" w14:paraId="41CDEA51" w14:textId="77777777">
        <w:tc>
          <w:tcPr>
            <w:tcW w:w="8522" w:type="dxa"/>
          </w:tcPr>
          <w:p w14:paraId="508CBA24" w14:textId="77777777" w:rsidR="00BC682E" w:rsidRDefault="00000000">
            <w:pPr>
              <w:ind w:firstLineChars="0" w:firstLine="0"/>
            </w:pPr>
            <w:hyperlink r:id="rId70" w:history="1">
              <w:r>
                <w:rPr>
                  <w:rStyle w:val="aa"/>
                </w:rPr>
                <w:t>安装Docker和配置VScode连接 - 知乎 (zhihu.com)</w:t>
              </w:r>
            </w:hyperlink>
          </w:p>
        </w:tc>
      </w:tr>
    </w:tbl>
    <w:p w14:paraId="13A30D34" w14:textId="77777777" w:rsidR="00BC682E" w:rsidRDefault="00000000">
      <w:pPr>
        <w:pStyle w:val="1"/>
      </w:pPr>
      <w:r>
        <w:rPr>
          <w:rFonts w:hint="eastAsia"/>
        </w:rPr>
        <w:t>8</w:t>
      </w:r>
      <w:r>
        <w:t>.1</w:t>
      </w:r>
    </w:p>
    <w:p w14:paraId="713E4D51" w14:textId="77777777" w:rsidR="00BC682E" w:rsidRDefault="00000000">
      <w:pPr>
        <w:pStyle w:val="2"/>
      </w:pPr>
      <w:r>
        <w:rPr>
          <w:rFonts w:hint="eastAsia"/>
        </w:rPr>
        <w:t>1</w:t>
      </w:r>
      <w:r>
        <w:t>.</w:t>
      </w:r>
      <w:r>
        <w:rPr>
          <w:rFonts w:hint="eastAsia"/>
        </w:rPr>
        <w:t>区域生长</w:t>
      </w:r>
    </w:p>
    <w:tbl>
      <w:tblPr>
        <w:tblStyle w:val="a7"/>
        <w:tblW w:w="0" w:type="auto"/>
        <w:tblLook w:val="04A0" w:firstRow="1" w:lastRow="0" w:firstColumn="1" w:lastColumn="0" w:noHBand="0" w:noVBand="1"/>
      </w:tblPr>
      <w:tblGrid>
        <w:gridCol w:w="8522"/>
      </w:tblGrid>
      <w:tr w:rsidR="00BC682E" w14:paraId="787A6BCA" w14:textId="77777777">
        <w:tc>
          <w:tcPr>
            <w:tcW w:w="8522" w:type="dxa"/>
          </w:tcPr>
          <w:p w14:paraId="7E291CED" w14:textId="77777777" w:rsidR="00BC682E" w:rsidRDefault="00000000">
            <w:pPr>
              <w:ind w:firstLineChars="0" w:firstLine="0"/>
            </w:pPr>
            <w:hyperlink r:id="rId71" w:history="1">
              <w:r>
                <w:rPr>
                  <w:rStyle w:val="aa"/>
                </w:rPr>
                <w:t>(149条消息) pcl 区域生长算法（一）_长沙有肥鱼的博客-CSDN博客</w:t>
              </w:r>
            </w:hyperlink>
          </w:p>
          <w:p w14:paraId="0A479DB9" w14:textId="77777777" w:rsidR="00BC682E" w:rsidRDefault="00000000">
            <w:pPr>
              <w:ind w:firstLineChars="0" w:firstLine="0"/>
            </w:pPr>
            <w:hyperlink r:id="rId72" w:history="1">
              <w:r>
                <w:rPr>
                  <w:rStyle w:val="aa"/>
                </w:rPr>
                <w:t>(149条消息) pcl小知识（四）——区域生长分割原理(region growing segmentation)_pcl分割_刘坤的博客的博客-CSDN博客</w:t>
              </w:r>
            </w:hyperlink>
          </w:p>
        </w:tc>
      </w:tr>
    </w:tbl>
    <w:p w14:paraId="0B861D52" w14:textId="77777777" w:rsidR="00BC682E" w:rsidRDefault="00000000">
      <w:pPr>
        <w:pStyle w:val="2"/>
      </w:pPr>
      <w:r>
        <w:rPr>
          <w:rFonts w:hint="eastAsia"/>
        </w:rPr>
        <w:t>2</w:t>
      </w:r>
      <w:r>
        <w:t>.</w:t>
      </w:r>
      <w:r>
        <w:rPr>
          <w:rFonts w:hint="eastAsia"/>
        </w:rPr>
        <w:t>计算相机参数excel表格</w:t>
      </w:r>
    </w:p>
    <w:tbl>
      <w:tblPr>
        <w:tblStyle w:val="a7"/>
        <w:tblW w:w="0" w:type="auto"/>
        <w:tblLook w:val="04A0" w:firstRow="1" w:lastRow="0" w:firstColumn="1" w:lastColumn="0" w:noHBand="0" w:noVBand="1"/>
      </w:tblPr>
      <w:tblGrid>
        <w:gridCol w:w="8522"/>
      </w:tblGrid>
      <w:tr w:rsidR="00BC682E" w14:paraId="5C6BA4FE" w14:textId="77777777">
        <w:tc>
          <w:tcPr>
            <w:tcW w:w="8522" w:type="dxa"/>
          </w:tcPr>
          <w:p w14:paraId="331F8CDC" w14:textId="77777777" w:rsidR="00BC682E" w:rsidRDefault="00000000">
            <w:pPr>
              <w:ind w:firstLineChars="0" w:firstLine="0"/>
            </w:pPr>
            <w:r>
              <w:t xml:space="preserve">=VLOOKUP($C$3,$P:$R,2,0)  </w:t>
            </w:r>
            <w:r>
              <w:rPr>
                <w:rFonts w:hint="eastAsia"/>
              </w:rPr>
              <w:t>根据C</w:t>
            </w:r>
            <w:r>
              <w:t>3</w:t>
            </w:r>
            <w:r>
              <w:rPr>
                <w:rFonts w:hint="eastAsia"/>
              </w:rPr>
              <w:t>的数据获取P</w:t>
            </w:r>
            <w:r>
              <w:t>-</w:t>
            </w:r>
            <w:r>
              <w:rPr>
                <w:rFonts w:hint="eastAsia"/>
              </w:rPr>
              <w:t>R的第二列，C</w:t>
            </w:r>
            <w:r>
              <w:t>3</w:t>
            </w:r>
            <w:r>
              <w:rPr>
                <w:rFonts w:hint="eastAsia"/>
              </w:rPr>
              <w:t>数据必须在P-R的第一列（0表示精准查找，1表示模糊查找）</w:t>
            </w:r>
          </w:p>
        </w:tc>
      </w:tr>
      <w:tr w:rsidR="00BC682E" w14:paraId="72F78CC5" w14:textId="77777777">
        <w:tc>
          <w:tcPr>
            <w:tcW w:w="8522" w:type="dxa"/>
          </w:tcPr>
          <w:p w14:paraId="28A592A5" w14:textId="77777777" w:rsidR="00BC682E" w:rsidRDefault="00000000">
            <w:pPr>
              <w:ind w:firstLineChars="0" w:firstLine="0"/>
            </w:pPr>
            <w:r>
              <w:rPr>
                <w:rFonts w:hint="eastAsia"/>
              </w:rPr>
              <w:lastRenderedPageBreak/>
              <w:t>将excel表格保存为xlsm即可保存其中的宏或VB</w:t>
            </w:r>
          </w:p>
        </w:tc>
      </w:tr>
    </w:tbl>
    <w:p w14:paraId="1DE050B0" w14:textId="77777777" w:rsidR="00BC682E" w:rsidRDefault="00000000">
      <w:pPr>
        <w:pStyle w:val="1"/>
      </w:pPr>
      <w:r>
        <w:rPr>
          <w:rFonts w:hint="eastAsia"/>
        </w:rPr>
        <w:t>8</w:t>
      </w:r>
      <w:r>
        <w:t>.2|8.3</w:t>
      </w:r>
    </w:p>
    <w:p w14:paraId="418431CD" w14:textId="77777777" w:rsidR="00BC682E" w:rsidRDefault="00000000">
      <w:pPr>
        <w:pStyle w:val="2"/>
      </w:pPr>
      <w:r>
        <w:rPr>
          <w:rFonts w:hint="eastAsia"/>
        </w:rPr>
        <w:t>1</w:t>
      </w:r>
      <w:r>
        <w:t>.</w:t>
      </w:r>
      <w:r>
        <w:rPr>
          <w:rFonts w:hint="eastAsia"/>
        </w:rPr>
        <w:t>充分必要条件</w:t>
      </w:r>
    </w:p>
    <w:tbl>
      <w:tblPr>
        <w:tblStyle w:val="a7"/>
        <w:tblW w:w="0" w:type="auto"/>
        <w:tblLook w:val="04A0" w:firstRow="1" w:lastRow="0" w:firstColumn="1" w:lastColumn="0" w:noHBand="0" w:noVBand="1"/>
      </w:tblPr>
      <w:tblGrid>
        <w:gridCol w:w="8522"/>
      </w:tblGrid>
      <w:tr w:rsidR="00BC682E" w14:paraId="079F081D" w14:textId="77777777">
        <w:tc>
          <w:tcPr>
            <w:tcW w:w="8522" w:type="dxa"/>
          </w:tcPr>
          <w:p w14:paraId="0777525A" w14:textId="77777777" w:rsidR="00BC682E" w:rsidRDefault="00000000">
            <w:pPr>
              <w:ind w:firstLineChars="0" w:firstLine="0"/>
            </w:pPr>
            <w:r>
              <w:rPr>
                <w:noProof/>
              </w:rPr>
              <w:drawing>
                <wp:inline distT="0" distB="0" distL="0" distR="0" wp14:anchorId="2E6C1B7D" wp14:editId="04674981">
                  <wp:extent cx="2470785" cy="365569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3"/>
                          <a:stretch>
                            <a:fillRect/>
                          </a:stretch>
                        </pic:blipFill>
                        <pic:spPr>
                          <a:xfrm>
                            <a:off x="0" y="0"/>
                            <a:ext cx="2474767" cy="3661551"/>
                          </a:xfrm>
                          <a:prstGeom prst="rect">
                            <a:avLst/>
                          </a:prstGeom>
                        </pic:spPr>
                      </pic:pic>
                    </a:graphicData>
                  </a:graphic>
                </wp:inline>
              </w:drawing>
            </w:r>
          </w:p>
        </w:tc>
      </w:tr>
    </w:tbl>
    <w:p w14:paraId="7B06E399" w14:textId="77777777" w:rsidR="00BC682E" w:rsidRDefault="00000000">
      <w:pPr>
        <w:pStyle w:val="2"/>
      </w:pPr>
      <w:r>
        <w:rPr>
          <w:rFonts w:hint="eastAsia"/>
        </w:rPr>
        <w:t>2</w:t>
      </w:r>
      <w:r>
        <w:t>.</w:t>
      </w:r>
      <w:r>
        <w:rPr>
          <w:rFonts w:hint="eastAsia"/>
        </w:rPr>
        <w:t xml:space="preserve"> 论文 </w:t>
      </w:r>
      <w:r>
        <w:t xml:space="preserve">- </w:t>
      </w:r>
      <w:r>
        <w:rPr>
          <w:rFonts w:hint="eastAsia"/>
        </w:rPr>
        <w:t>基于线激光的水轮机机器人测</w:t>
      </w:r>
      <w:r>
        <w:t>...标定与焊点加工区域特征提取</w:t>
      </w:r>
    </w:p>
    <w:p w14:paraId="52566515" w14:textId="77777777" w:rsidR="00BC682E" w:rsidRDefault="00000000">
      <w:pPr>
        <w:pStyle w:val="3"/>
      </w:pPr>
      <w:r>
        <w:rPr>
          <w:rFonts w:hint="eastAsia"/>
        </w:rPr>
        <w:t>2</w:t>
      </w:r>
      <w:r>
        <w:t>.1</w:t>
      </w:r>
      <w:r>
        <w:rPr>
          <w:rFonts w:hint="eastAsia"/>
        </w:rPr>
        <w:t>手眼标定</w:t>
      </w:r>
    </w:p>
    <w:tbl>
      <w:tblPr>
        <w:tblStyle w:val="a7"/>
        <w:tblW w:w="0" w:type="auto"/>
        <w:tblLook w:val="04A0" w:firstRow="1" w:lastRow="0" w:firstColumn="1" w:lastColumn="0" w:noHBand="0" w:noVBand="1"/>
      </w:tblPr>
      <w:tblGrid>
        <w:gridCol w:w="8522"/>
      </w:tblGrid>
      <w:tr w:rsidR="00BC682E" w14:paraId="1C259B20" w14:textId="77777777">
        <w:tc>
          <w:tcPr>
            <w:tcW w:w="8522" w:type="dxa"/>
          </w:tcPr>
          <w:p w14:paraId="5770C43F" w14:textId="77777777" w:rsidR="00BC682E" w:rsidRDefault="00000000">
            <w:pPr>
              <w:ind w:firstLineChars="0" w:firstLine="0"/>
            </w:pPr>
            <w:hyperlink r:id="rId74" w:anchor="wechat_redirect" w:history="1">
              <w:r>
                <w:rPr>
                  <w:rStyle w:val="aa"/>
                </w:rPr>
                <w:t>#手眼标定 (qq.com)</w:t>
              </w:r>
            </w:hyperlink>
          </w:p>
        </w:tc>
      </w:tr>
      <w:tr w:rsidR="00BC682E" w14:paraId="0ED9237A" w14:textId="77777777">
        <w:tc>
          <w:tcPr>
            <w:tcW w:w="8522" w:type="dxa"/>
          </w:tcPr>
          <w:p w14:paraId="69BCE63A" w14:textId="77777777" w:rsidR="00BC682E" w:rsidRDefault="00BC682E">
            <w:pPr>
              <w:ind w:firstLineChars="0" w:firstLine="0"/>
            </w:pPr>
          </w:p>
        </w:tc>
      </w:tr>
    </w:tbl>
    <w:p w14:paraId="3B32C215" w14:textId="77777777" w:rsidR="00BC682E" w:rsidRDefault="00000000">
      <w:pPr>
        <w:pStyle w:val="1"/>
      </w:pPr>
      <w:r>
        <w:rPr>
          <w:rFonts w:hint="eastAsia"/>
        </w:rPr>
        <w:t>8</w:t>
      </w:r>
      <w:r>
        <w:t>.14</w:t>
      </w:r>
    </w:p>
    <w:p w14:paraId="254C7367" w14:textId="77777777" w:rsidR="00BC682E" w:rsidRDefault="00000000">
      <w:pPr>
        <w:pStyle w:val="2"/>
      </w:pPr>
      <w:r>
        <w:rPr>
          <w:rFonts w:hint="eastAsia"/>
        </w:rPr>
        <w:t>1</w:t>
      </w:r>
      <w:r>
        <w:t>.</w:t>
      </w:r>
      <w:r>
        <w:rPr>
          <w:rFonts w:hint="eastAsia"/>
        </w:rPr>
        <w:t>论文-基于标准圆柱的线激光轮廓扫描机器人手眼标定方法</w:t>
      </w:r>
    </w:p>
    <w:p w14:paraId="00F3ECBF" w14:textId="77777777" w:rsidR="00BC682E" w:rsidRDefault="00000000">
      <w:pPr>
        <w:pStyle w:val="3"/>
      </w:pPr>
      <w:r>
        <w:rPr>
          <w:rFonts w:hint="eastAsia"/>
        </w:rPr>
        <w:t>1</w:t>
      </w:r>
      <w:r>
        <w:t xml:space="preserve">.1 </w:t>
      </w:r>
      <w:r>
        <w:rPr>
          <w:rFonts w:hint="eastAsia"/>
        </w:rPr>
        <w:t>知识点</w:t>
      </w:r>
    </w:p>
    <w:p w14:paraId="28CE02F3" w14:textId="77777777" w:rsidR="00BC682E" w:rsidRDefault="00000000">
      <w:pPr>
        <w:pStyle w:val="4"/>
      </w:pPr>
      <w:r>
        <w:rPr>
          <w:rFonts w:hint="eastAsia"/>
        </w:rPr>
        <w:t>1</w:t>
      </w:r>
      <w:r>
        <w:t xml:space="preserve">.1.1 </w:t>
      </w:r>
      <w:r>
        <w:rPr>
          <w:rFonts w:hint="eastAsia"/>
        </w:rPr>
        <w:t>罚函数</w:t>
      </w:r>
    </w:p>
    <w:tbl>
      <w:tblPr>
        <w:tblStyle w:val="a7"/>
        <w:tblW w:w="0" w:type="auto"/>
        <w:tblLook w:val="04A0" w:firstRow="1" w:lastRow="0" w:firstColumn="1" w:lastColumn="0" w:noHBand="0" w:noVBand="1"/>
      </w:tblPr>
      <w:tblGrid>
        <w:gridCol w:w="8522"/>
      </w:tblGrid>
      <w:tr w:rsidR="00BC682E" w14:paraId="2F4A99D4" w14:textId="77777777">
        <w:tc>
          <w:tcPr>
            <w:tcW w:w="8522" w:type="dxa"/>
          </w:tcPr>
          <w:p w14:paraId="0253FA86" w14:textId="77777777" w:rsidR="00BC682E" w:rsidRDefault="00000000">
            <w:pPr>
              <w:ind w:firstLineChars="0" w:firstLine="420"/>
            </w:pPr>
            <w:r>
              <w:rPr>
                <w:rFonts w:hint="eastAsia"/>
              </w:rPr>
              <w:t>罚函数的基本思想是，借助罚函数把约束问题转化为无约束问题，进而用无约束最优</w:t>
            </w:r>
            <w:r>
              <w:rPr>
                <w:rFonts w:hint="eastAsia"/>
              </w:rPr>
              <w:lastRenderedPageBreak/>
              <w:t>化方法求解。</w:t>
            </w:r>
          </w:p>
          <w:p w14:paraId="6ABEA847" w14:textId="77777777" w:rsidR="00BC682E" w:rsidRDefault="00000000">
            <w:pPr>
              <w:ind w:firstLineChars="0" w:firstLine="0"/>
            </w:pPr>
            <w:hyperlink r:id="rId75" w:history="1">
              <w:r>
                <w:rPr>
                  <w:rStyle w:val="aa"/>
                </w:rPr>
                <w:t>罚函数法 - 知乎 (zhihu.com)</w:t>
              </w:r>
            </w:hyperlink>
          </w:p>
        </w:tc>
      </w:tr>
    </w:tbl>
    <w:p w14:paraId="5BFC2DA2" w14:textId="77777777" w:rsidR="00BC682E" w:rsidRDefault="00000000">
      <w:pPr>
        <w:pStyle w:val="4"/>
      </w:pPr>
      <w:r>
        <w:rPr>
          <w:rFonts w:hint="eastAsia"/>
        </w:rPr>
        <w:lastRenderedPageBreak/>
        <w:t>1</w:t>
      </w:r>
      <w:r>
        <w:t xml:space="preserve">.1.2 </w:t>
      </w:r>
      <w:r>
        <w:rPr>
          <w:rFonts w:hint="eastAsia"/>
        </w:rPr>
        <w:t>齐次变换矩阵</w:t>
      </w:r>
    </w:p>
    <w:tbl>
      <w:tblPr>
        <w:tblStyle w:val="a7"/>
        <w:tblW w:w="0" w:type="auto"/>
        <w:tblLook w:val="04A0" w:firstRow="1" w:lastRow="0" w:firstColumn="1" w:lastColumn="0" w:noHBand="0" w:noVBand="1"/>
      </w:tblPr>
      <w:tblGrid>
        <w:gridCol w:w="8522"/>
      </w:tblGrid>
      <w:tr w:rsidR="00BC682E" w14:paraId="792ECD2A" w14:textId="77777777">
        <w:tc>
          <w:tcPr>
            <w:tcW w:w="8522" w:type="dxa"/>
          </w:tcPr>
          <w:p w14:paraId="746F94F6" w14:textId="77777777" w:rsidR="00BC682E" w:rsidRDefault="00000000">
            <w:pPr>
              <w:ind w:firstLineChars="0" w:firstLine="0"/>
            </w:pPr>
            <w:r>
              <w:rPr>
                <w:noProof/>
              </w:rPr>
              <w:drawing>
                <wp:inline distT="0" distB="0" distL="0" distR="0" wp14:anchorId="097B8B18" wp14:editId="6393D828">
                  <wp:extent cx="3467100" cy="13049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6"/>
                          <a:stretch>
                            <a:fillRect/>
                          </a:stretch>
                        </pic:blipFill>
                        <pic:spPr>
                          <a:xfrm>
                            <a:off x="0" y="0"/>
                            <a:ext cx="3467584" cy="1305107"/>
                          </a:xfrm>
                          <a:prstGeom prst="rect">
                            <a:avLst/>
                          </a:prstGeom>
                        </pic:spPr>
                      </pic:pic>
                    </a:graphicData>
                  </a:graphic>
                </wp:inline>
              </w:drawing>
            </w:r>
          </w:p>
          <w:p w14:paraId="77B29DE5" w14:textId="77777777" w:rsidR="00BC682E" w:rsidRDefault="00000000">
            <w:pPr>
              <w:ind w:firstLineChars="0" w:firstLine="0"/>
            </w:pPr>
            <w:r>
              <w:rPr>
                <w:rFonts w:hint="eastAsia"/>
              </w:rPr>
              <w:t>齐次变换矩阵，R是旋转矩阵（正交矩阵），p是平移向量， [</w:t>
            </w:r>
            <w:r>
              <w:t>0 0 0 1]</w:t>
            </w:r>
            <w:r>
              <w:rPr>
                <w:rFonts w:hint="eastAsia"/>
              </w:rPr>
              <w:t>是为了方便运算</w:t>
            </w:r>
          </w:p>
          <w:p w14:paraId="1A605633" w14:textId="77777777" w:rsidR="00BC682E" w:rsidRDefault="00000000">
            <w:pPr>
              <w:ind w:firstLineChars="0" w:firstLine="0"/>
            </w:pPr>
            <w:r>
              <w:t>Ps:</w:t>
            </w:r>
          </w:p>
          <w:p w14:paraId="7CD7ADAD" w14:textId="77777777" w:rsidR="00BC682E" w:rsidRDefault="00000000">
            <w:pPr>
              <w:ind w:firstLineChars="0" w:firstLine="0"/>
            </w:pPr>
            <w:r>
              <w:rPr>
                <w:noProof/>
              </w:rPr>
              <w:drawing>
                <wp:inline distT="0" distB="0" distL="0" distR="0" wp14:anchorId="39D85877" wp14:editId="3BC69038">
                  <wp:extent cx="3408680" cy="19710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7"/>
                          <a:stretch>
                            <a:fillRect/>
                          </a:stretch>
                        </pic:blipFill>
                        <pic:spPr>
                          <a:xfrm>
                            <a:off x="0" y="0"/>
                            <a:ext cx="3419647" cy="1977408"/>
                          </a:xfrm>
                          <a:prstGeom prst="rect">
                            <a:avLst/>
                          </a:prstGeom>
                        </pic:spPr>
                      </pic:pic>
                    </a:graphicData>
                  </a:graphic>
                </wp:inline>
              </w:drawing>
            </w:r>
          </w:p>
        </w:tc>
      </w:tr>
      <w:tr w:rsidR="00BC682E" w14:paraId="749FB182" w14:textId="77777777">
        <w:tc>
          <w:tcPr>
            <w:tcW w:w="8522" w:type="dxa"/>
          </w:tcPr>
          <w:p w14:paraId="1381C643" w14:textId="77777777" w:rsidR="00BC682E" w:rsidRDefault="00000000">
            <w:pPr>
              <w:ind w:firstLineChars="0" w:firstLine="0"/>
            </w:pPr>
            <w:r>
              <w:rPr>
                <w:noProof/>
              </w:rPr>
              <w:drawing>
                <wp:inline distT="0" distB="0" distL="0" distR="0" wp14:anchorId="4B9776A8" wp14:editId="0CAFDB5C">
                  <wp:extent cx="5274310" cy="3257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8"/>
                          <a:stretch>
                            <a:fillRect/>
                          </a:stretch>
                        </pic:blipFill>
                        <pic:spPr>
                          <a:xfrm>
                            <a:off x="0" y="0"/>
                            <a:ext cx="5274310" cy="325755"/>
                          </a:xfrm>
                          <a:prstGeom prst="rect">
                            <a:avLst/>
                          </a:prstGeom>
                        </pic:spPr>
                      </pic:pic>
                    </a:graphicData>
                  </a:graphic>
                </wp:inline>
              </w:drawing>
            </w:r>
          </w:p>
        </w:tc>
      </w:tr>
    </w:tbl>
    <w:p w14:paraId="2D69B8C5" w14:textId="77777777" w:rsidR="00BC682E" w:rsidRDefault="00000000">
      <w:pPr>
        <w:pStyle w:val="4"/>
      </w:pPr>
      <w:r>
        <w:rPr>
          <w:rFonts w:hint="eastAsia"/>
        </w:rPr>
        <w:t>1</w:t>
      </w:r>
      <w:r>
        <w:t xml:space="preserve">.1.3 </w:t>
      </w:r>
      <w:r>
        <w:rPr>
          <w:rFonts w:hint="eastAsia"/>
        </w:rPr>
        <w:t>PSO粒子群优化算法</w:t>
      </w:r>
    </w:p>
    <w:tbl>
      <w:tblPr>
        <w:tblStyle w:val="a7"/>
        <w:tblW w:w="0" w:type="auto"/>
        <w:tblLook w:val="04A0" w:firstRow="1" w:lastRow="0" w:firstColumn="1" w:lastColumn="0" w:noHBand="0" w:noVBand="1"/>
      </w:tblPr>
      <w:tblGrid>
        <w:gridCol w:w="8522"/>
      </w:tblGrid>
      <w:tr w:rsidR="00BC682E" w14:paraId="3F776DD6" w14:textId="77777777">
        <w:tc>
          <w:tcPr>
            <w:tcW w:w="8522" w:type="dxa"/>
          </w:tcPr>
          <w:p w14:paraId="4BE230D0" w14:textId="77777777" w:rsidR="00BC682E" w:rsidRDefault="00000000">
            <w:pPr>
              <w:ind w:firstLineChars="0" w:firstLine="0"/>
            </w:pPr>
            <w:hyperlink r:id="rId79" w:history="1">
              <w:r>
                <w:rPr>
                  <w:rStyle w:val="aa"/>
                </w:rPr>
                <w:t>粒子群优化算法(Particle Swarm Optimization, PSO)的详细解读 - 知乎 (zhihu.com)</w:t>
              </w:r>
            </w:hyperlink>
          </w:p>
        </w:tc>
      </w:tr>
    </w:tbl>
    <w:p w14:paraId="63BD6F26" w14:textId="77777777" w:rsidR="00BC682E" w:rsidRDefault="00000000">
      <w:pPr>
        <w:pStyle w:val="4"/>
      </w:pPr>
      <w:r>
        <w:t xml:space="preserve">1.1.4 </w:t>
      </w:r>
      <w:r>
        <w:rPr>
          <w:rFonts w:hint="eastAsia"/>
        </w:rPr>
        <w:t>ransac拟合椭圆</w:t>
      </w:r>
    </w:p>
    <w:tbl>
      <w:tblPr>
        <w:tblStyle w:val="a7"/>
        <w:tblW w:w="0" w:type="auto"/>
        <w:tblLook w:val="04A0" w:firstRow="1" w:lastRow="0" w:firstColumn="1" w:lastColumn="0" w:noHBand="0" w:noVBand="1"/>
      </w:tblPr>
      <w:tblGrid>
        <w:gridCol w:w="8522"/>
      </w:tblGrid>
      <w:tr w:rsidR="00BC682E" w14:paraId="31167BC9" w14:textId="77777777">
        <w:tc>
          <w:tcPr>
            <w:tcW w:w="8522" w:type="dxa"/>
          </w:tcPr>
          <w:p w14:paraId="755DFEC9"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586C0"/>
                <w:kern w:val="0"/>
                <w:szCs w:val="21"/>
              </w:rPr>
              <w:t>import</w:t>
            </w:r>
            <w:r>
              <w:rPr>
                <w:rFonts w:ascii="Consolas" w:eastAsia="宋体" w:hAnsi="Consolas" w:cs="宋体"/>
                <w:color w:val="CCCCCC"/>
                <w:kern w:val="0"/>
                <w:szCs w:val="21"/>
              </w:rPr>
              <w:t xml:space="preserve"> numpy </w:t>
            </w:r>
            <w:r>
              <w:rPr>
                <w:rFonts w:ascii="Consolas" w:eastAsia="宋体" w:hAnsi="Consolas" w:cs="宋体"/>
                <w:color w:val="C586C0"/>
                <w:kern w:val="0"/>
                <w:szCs w:val="21"/>
              </w:rPr>
              <w:t>as</w:t>
            </w:r>
            <w:r>
              <w:rPr>
                <w:rFonts w:ascii="Consolas" w:eastAsia="宋体" w:hAnsi="Consolas" w:cs="宋体"/>
                <w:color w:val="CCCCCC"/>
                <w:kern w:val="0"/>
                <w:szCs w:val="21"/>
              </w:rPr>
              <w:t xml:space="preserve"> np</w:t>
            </w:r>
          </w:p>
          <w:p w14:paraId="32045A22"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586C0"/>
                <w:kern w:val="0"/>
                <w:szCs w:val="21"/>
              </w:rPr>
              <w:t>from</w:t>
            </w:r>
            <w:r>
              <w:rPr>
                <w:rFonts w:ascii="Consolas" w:eastAsia="宋体" w:hAnsi="Consolas" w:cs="宋体"/>
                <w:color w:val="CCCCCC"/>
                <w:kern w:val="0"/>
                <w:szCs w:val="21"/>
              </w:rPr>
              <w:t xml:space="preserve"> sklearn.linear_model </w:t>
            </w:r>
            <w:r>
              <w:rPr>
                <w:rFonts w:ascii="Consolas" w:eastAsia="宋体" w:hAnsi="Consolas" w:cs="宋体"/>
                <w:color w:val="C586C0"/>
                <w:kern w:val="0"/>
                <w:szCs w:val="21"/>
              </w:rPr>
              <w:t>import</w:t>
            </w:r>
            <w:r>
              <w:rPr>
                <w:rFonts w:ascii="Consolas" w:eastAsia="宋体" w:hAnsi="Consolas" w:cs="宋体"/>
                <w:color w:val="CCCCCC"/>
                <w:kern w:val="0"/>
                <w:szCs w:val="21"/>
              </w:rPr>
              <w:t xml:space="preserve"> LinearRegression, RANSACRegressor</w:t>
            </w:r>
          </w:p>
          <w:p w14:paraId="6C02A097"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586C0"/>
                <w:kern w:val="0"/>
                <w:szCs w:val="21"/>
              </w:rPr>
              <w:t>from</w:t>
            </w:r>
            <w:r>
              <w:rPr>
                <w:rFonts w:ascii="Consolas" w:eastAsia="宋体" w:hAnsi="Consolas" w:cs="宋体"/>
                <w:color w:val="CCCCCC"/>
                <w:kern w:val="0"/>
                <w:szCs w:val="21"/>
              </w:rPr>
              <w:t xml:space="preserve"> sklearn.metrics </w:t>
            </w:r>
            <w:r>
              <w:rPr>
                <w:rFonts w:ascii="Consolas" w:eastAsia="宋体" w:hAnsi="Consolas" w:cs="宋体"/>
                <w:color w:val="C586C0"/>
                <w:kern w:val="0"/>
                <w:szCs w:val="21"/>
              </w:rPr>
              <w:t>import</w:t>
            </w:r>
            <w:r>
              <w:rPr>
                <w:rFonts w:ascii="Consolas" w:eastAsia="宋体" w:hAnsi="Consolas" w:cs="宋体"/>
                <w:color w:val="CCCCCC"/>
                <w:kern w:val="0"/>
                <w:szCs w:val="21"/>
              </w:rPr>
              <w:t xml:space="preserve"> mean_squared_error</w:t>
            </w:r>
          </w:p>
          <w:p w14:paraId="3BD7C3AE"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5F7AC9BE"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生成随机点云</w:t>
            </w:r>
          </w:p>
          <w:p w14:paraId="049A6E92"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n_samples </w:t>
            </w:r>
            <w:r>
              <w:rPr>
                <w:rFonts w:ascii="Consolas" w:eastAsia="宋体" w:hAnsi="Consolas" w:cs="宋体"/>
                <w:color w:val="D4D4D4"/>
                <w:kern w:val="0"/>
                <w:szCs w:val="21"/>
              </w:rPr>
              <w:t>=</w:t>
            </w:r>
            <w:r>
              <w:rPr>
                <w:rFonts w:ascii="Consolas" w:eastAsia="宋体" w:hAnsi="Consolas" w:cs="宋体"/>
                <w:color w:val="CCCCCC"/>
                <w:kern w:val="0"/>
                <w:szCs w:val="21"/>
              </w:rPr>
              <w:t xml:space="preserve"> </w:t>
            </w:r>
            <w:r>
              <w:rPr>
                <w:rFonts w:ascii="Consolas" w:eastAsia="宋体" w:hAnsi="Consolas" w:cs="宋体"/>
                <w:color w:val="B5CEA8"/>
                <w:kern w:val="0"/>
                <w:szCs w:val="21"/>
              </w:rPr>
              <w:t>100</w:t>
            </w:r>
          </w:p>
          <w:p w14:paraId="339083C6"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x </w:t>
            </w:r>
            <w:r>
              <w:rPr>
                <w:rFonts w:ascii="Consolas" w:eastAsia="宋体" w:hAnsi="Consolas" w:cs="宋体"/>
                <w:color w:val="D4D4D4"/>
                <w:kern w:val="0"/>
                <w:szCs w:val="21"/>
              </w:rPr>
              <w:t>=</w:t>
            </w:r>
            <w:r>
              <w:rPr>
                <w:rFonts w:ascii="Consolas" w:eastAsia="宋体" w:hAnsi="Consolas" w:cs="宋体"/>
                <w:color w:val="CCCCCC"/>
                <w:kern w:val="0"/>
                <w:szCs w:val="21"/>
              </w:rPr>
              <w:t xml:space="preserve"> np.random.uniform(</w:t>
            </w:r>
            <w:r>
              <w:rPr>
                <w:rFonts w:ascii="Consolas" w:eastAsia="宋体" w:hAnsi="Consolas" w:cs="宋体"/>
                <w:color w:val="D4D4D4"/>
                <w:kern w:val="0"/>
                <w:szCs w:val="21"/>
              </w:rPr>
              <w:t>-</w:t>
            </w:r>
            <w:r>
              <w:rPr>
                <w:rFonts w:ascii="Consolas" w:eastAsia="宋体" w:hAnsi="Consolas" w:cs="宋体"/>
                <w:color w:val="B5CEA8"/>
                <w:kern w:val="0"/>
                <w:szCs w:val="21"/>
              </w:rPr>
              <w:t>10</w:t>
            </w:r>
            <w:r>
              <w:rPr>
                <w:rFonts w:ascii="Consolas" w:eastAsia="宋体" w:hAnsi="Consolas" w:cs="宋体"/>
                <w:color w:val="CCCCCC"/>
                <w:kern w:val="0"/>
                <w:szCs w:val="21"/>
              </w:rPr>
              <w:t xml:space="preserve">, </w:t>
            </w:r>
            <w:r>
              <w:rPr>
                <w:rFonts w:ascii="Consolas" w:eastAsia="宋体" w:hAnsi="Consolas" w:cs="宋体"/>
                <w:color w:val="B5CEA8"/>
                <w:kern w:val="0"/>
                <w:szCs w:val="21"/>
              </w:rPr>
              <w:t>10</w:t>
            </w:r>
            <w:r>
              <w:rPr>
                <w:rFonts w:ascii="Consolas" w:eastAsia="宋体" w:hAnsi="Consolas" w:cs="宋体"/>
                <w:color w:val="CCCCCC"/>
                <w:kern w:val="0"/>
                <w:szCs w:val="21"/>
              </w:rPr>
              <w:t>, n_samples)</w:t>
            </w:r>
          </w:p>
          <w:p w14:paraId="4A1C0744"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y </w:t>
            </w:r>
            <w:r>
              <w:rPr>
                <w:rFonts w:ascii="Consolas" w:eastAsia="宋体" w:hAnsi="Consolas" w:cs="宋体"/>
                <w:color w:val="D4D4D4"/>
                <w:kern w:val="0"/>
                <w:szCs w:val="21"/>
              </w:rPr>
              <w:t>=</w:t>
            </w:r>
            <w:r>
              <w:rPr>
                <w:rFonts w:ascii="Consolas" w:eastAsia="宋体" w:hAnsi="Consolas" w:cs="宋体"/>
                <w:color w:val="CCCCCC"/>
                <w:kern w:val="0"/>
                <w:szCs w:val="21"/>
              </w:rPr>
              <w:t xml:space="preserve"> np.random.uniform(</w:t>
            </w:r>
            <w:r>
              <w:rPr>
                <w:rFonts w:ascii="Consolas" w:eastAsia="宋体" w:hAnsi="Consolas" w:cs="宋体"/>
                <w:color w:val="D4D4D4"/>
                <w:kern w:val="0"/>
                <w:szCs w:val="21"/>
              </w:rPr>
              <w:t>-</w:t>
            </w:r>
            <w:r>
              <w:rPr>
                <w:rFonts w:ascii="Consolas" w:eastAsia="宋体" w:hAnsi="Consolas" w:cs="宋体"/>
                <w:color w:val="B5CEA8"/>
                <w:kern w:val="0"/>
                <w:szCs w:val="21"/>
              </w:rPr>
              <w:t>5</w:t>
            </w:r>
            <w:r>
              <w:rPr>
                <w:rFonts w:ascii="Consolas" w:eastAsia="宋体" w:hAnsi="Consolas" w:cs="宋体"/>
                <w:color w:val="CCCCCC"/>
                <w:kern w:val="0"/>
                <w:szCs w:val="21"/>
              </w:rPr>
              <w:t xml:space="preserve">, </w:t>
            </w:r>
            <w:r>
              <w:rPr>
                <w:rFonts w:ascii="Consolas" w:eastAsia="宋体" w:hAnsi="Consolas" w:cs="宋体"/>
                <w:color w:val="B5CEA8"/>
                <w:kern w:val="0"/>
                <w:szCs w:val="21"/>
              </w:rPr>
              <w:t>5</w:t>
            </w:r>
            <w:r>
              <w:rPr>
                <w:rFonts w:ascii="Consolas" w:eastAsia="宋体" w:hAnsi="Consolas" w:cs="宋体"/>
                <w:color w:val="CCCCCC"/>
                <w:kern w:val="0"/>
                <w:szCs w:val="21"/>
              </w:rPr>
              <w:t>, n_samples)</w:t>
            </w:r>
          </w:p>
          <w:p w14:paraId="304F885B"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noise </w:t>
            </w:r>
            <w:r>
              <w:rPr>
                <w:rFonts w:ascii="Consolas" w:eastAsia="宋体" w:hAnsi="Consolas" w:cs="宋体"/>
                <w:color w:val="D4D4D4"/>
                <w:kern w:val="0"/>
                <w:szCs w:val="21"/>
              </w:rPr>
              <w:t>=</w:t>
            </w:r>
            <w:r>
              <w:rPr>
                <w:rFonts w:ascii="Consolas" w:eastAsia="宋体" w:hAnsi="Consolas" w:cs="宋体"/>
                <w:color w:val="CCCCCC"/>
                <w:kern w:val="0"/>
                <w:szCs w:val="21"/>
              </w:rPr>
              <w:t xml:space="preserve"> np.random.normal(</w:t>
            </w:r>
            <w:r>
              <w:rPr>
                <w:rFonts w:ascii="Consolas" w:eastAsia="宋体" w:hAnsi="Consolas" w:cs="宋体"/>
                <w:color w:val="B5CEA8"/>
                <w:kern w:val="0"/>
                <w:szCs w:val="21"/>
              </w:rPr>
              <w:t>0</w:t>
            </w:r>
            <w:r>
              <w:rPr>
                <w:rFonts w:ascii="Consolas" w:eastAsia="宋体" w:hAnsi="Consolas" w:cs="宋体"/>
                <w:color w:val="CCCCCC"/>
                <w:kern w:val="0"/>
                <w:szCs w:val="21"/>
              </w:rPr>
              <w:t xml:space="preserve">, </w:t>
            </w:r>
            <w:r>
              <w:rPr>
                <w:rFonts w:ascii="Consolas" w:eastAsia="宋体" w:hAnsi="Consolas" w:cs="宋体"/>
                <w:color w:val="B5CEA8"/>
                <w:kern w:val="0"/>
                <w:szCs w:val="21"/>
              </w:rPr>
              <w:t>1</w:t>
            </w:r>
            <w:r>
              <w:rPr>
                <w:rFonts w:ascii="Consolas" w:eastAsia="宋体" w:hAnsi="Consolas" w:cs="宋体"/>
                <w:color w:val="CCCCCC"/>
                <w:kern w:val="0"/>
                <w:szCs w:val="21"/>
              </w:rPr>
              <w:t>, n_samples)</w:t>
            </w:r>
          </w:p>
          <w:p w14:paraId="762EDDED"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x </w:t>
            </w:r>
            <w:r>
              <w:rPr>
                <w:rFonts w:ascii="Consolas" w:eastAsia="宋体" w:hAnsi="Consolas" w:cs="宋体"/>
                <w:color w:val="D4D4D4"/>
                <w:kern w:val="0"/>
                <w:szCs w:val="21"/>
              </w:rPr>
              <w:t>+=</w:t>
            </w:r>
            <w:r>
              <w:rPr>
                <w:rFonts w:ascii="Consolas" w:eastAsia="宋体" w:hAnsi="Consolas" w:cs="宋体"/>
                <w:color w:val="CCCCCC"/>
                <w:kern w:val="0"/>
                <w:szCs w:val="21"/>
              </w:rPr>
              <w:t xml:space="preserve"> noise</w:t>
            </w:r>
          </w:p>
          <w:p w14:paraId="7F04C940"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y </w:t>
            </w:r>
            <w:r>
              <w:rPr>
                <w:rFonts w:ascii="Consolas" w:eastAsia="宋体" w:hAnsi="Consolas" w:cs="宋体"/>
                <w:color w:val="D4D4D4"/>
                <w:kern w:val="0"/>
                <w:szCs w:val="21"/>
              </w:rPr>
              <w:t>+=</w:t>
            </w:r>
            <w:r>
              <w:rPr>
                <w:rFonts w:ascii="Consolas" w:eastAsia="宋体" w:hAnsi="Consolas" w:cs="宋体"/>
                <w:color w:val="CCCCCC"/>
                <w:kern w:val="0"/>
                <w:szCs w:val="21"/>
              </w:rPr>
              <w:t xml:space="preserve"> noise</w:t>
            </w:r>
          </w:p>
          <w:p w14:paraId="75A99BB3"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06C7212F" w14:textId="15A111DA"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将点云转换为二维数组</w:t>
            </w:r>
          </w:p>
          <w:p w14:paraId="2050C4FE"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lastRenderedPageBreak/>
              <w:t xml:space="preserve">data </w:t>
            </w:r>
            <w:r>
              <w:rPr>
                <w:rFonts w:ascii="Consolas" w:eastAsia="宋体" w:hAnsi="Consolas" w:cs="宋体"/>
                <w:color w:val="D4D4D4"/>
                <w:kern w:val="0"/>
                <w:szCs w:val="21"/>
              </w:rPr>
              <w:t>=</w:t>
            </w:r>
            <w:r>
              <w:rPr>
                <w:rFonts w:ascii="Consolas" w:eastAsia="宋体" w:hAnsi="Consolas" w:cs="宋体"/>
                <w:color w:val="CCCCCC"/>
                <w:kern w:val="0"/>
                <w:szCs w:val="21"/>
              </w:rPr>
              <w:t xml:space="preserve"> np.column_stack((x, y))</w:t>
            </w:r>
          </w:p>
          <w:p w14:paraId="55A21199"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458A05CE"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定义椭圆模型</w:t>
            </w:r>
          </w:p>
          <w:p w14:paraId="5B0D86E7"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569CD6"/>
                <w:kern w:val="0"/>
                <w:szCs w:val="21"/>
              </w:rPr>
              <w:t>def</w:t>
            </w:r>
            <w:r>
              <w:rPr>
                <w:rFonts w:ascii="Consolas" w:eastAsia="宋体" w:hAnsi="Consolas" w:cs="宋体"/>
                <w:color w:val="CCCCCC"/>
                <w:kern w:val="0"/>
                <w:szCs w:val="21"/>
              </w:rPr>
              <w:t xml:space="preserve"> </w:t>
            </w:r>
            <w:r>
              <w:rPr>
                <w:rFonts w:ascii="Consolas" w:eastAsia="宋体" w:hAnsi="Consolas" w:cs="宋体"/>
                <w:color w:val="DCDCAA"/>
                <w:kern w:val="0"/>
                <w:szCs w:val="21"/>
              </w:rPr>
              <w:t>ellipse_model</w:t>
            </w:r>
            <w:r>
              <w:rPr>
                <w:rFonts w:ascii="Consolas" w:eastAsia="宋体" w:hAnsi="Consolas" w:cs="宋体"/>
                <w:color w:val="CCCCCC"/>
                <w:kern w:val="0"/>
                <w:szCs w:val="21"/>
              </w:rPr>
              <w:t>(</w:t>
            </w:r>
            <w:r>
              <w:rPr>
                <w:rFonts w:ascii="Consolas" w:eastAsia="宋体" w:hAnsi="Consolas" w:cs="宋体"/>
                <w:color w:val="9CDCFE"/>
                <w:kern w:val="0"/>
                <w:szCs w:val="21"/>
              </w:rPr>
              <w:t>x</w:t>
            </w:r>
            <w:r>
              <w:rPr>
                <w:rFonts w:ascii="Consolas" w:eastAsia="宋体" w:hAnsi="Consolas" w:cs="宋体"/>
                <w:color w:val="CCCCCC"/>
                <w:kern w:val="0"/>
                <w:szCs w:val="21"/>
              </w:rPr>
              <w:t xml:space="preserve">, </w:t>
            </w:r>
            <w:r>
              <w:rPr>
                <w:rFonts w:ascii="Consolas" w:eastAsia="宋体" w:hAnsi="Consolas" w:cs="宋体"/>
                <w:color w:val="9CDCFE"/>
                <w:kern w:val="0"/>
                <w:szCs w:val="21"/>
              </w:rPr>
              <w:t>a</w:t>
            </w:r>
            <w:r>
              <w:rPr>
                <w:rFonts w:ascii="Consolas" w:eastAsia="宋体" w:hAnsi="Consolas" w:cs="宋体"/>
                <w:color w:val="CCCCCC"/>
                <w:kern w:val="0"/>
                <w:szCs w:val="21"/>
              </w:rPr>
              <w:t xml:space="preserve">, </w:t>
            </w:r>
            <w:r>
              <w:rPr>
                <w:rFonts w:ascii="Consolas" w:eastAsia="宋体" w:hAnsi="Consolas" w:cs="宋体"/>
                <w:color w:val="9CDCFE"/>
                <w:kern w:val="0"/>
                <w:szCs w:val="21"/>
              </w:rPr>
              <w:t>b</w:t>
            </w:r>
            <w:r>
              <w:rPr>
                <w:rFonts w:ascii="Consolas" w:eastAsia="宋体" w:hAnsi="Consolas" w:cs="宋体"/>
                <w:color w:val="CCCCCC"/>
                <w:kern w:val="0"/>
                <w:szCs w:val="21"/>
              </w:rPr>
              <w:t xml:space="preserve">, </w:t>
            </w:r>
            <w:r>
              <w:rPr>
                <w:rFonts w:ascii="Consolas" w:eastAsia="宋体" w:hAnsi="Consolas" w:cs="宋体"/>
                <w:color w:val="9CDCFE"/>
                <w:kern w:val="0"/>
                <w:szCs w:val="21"/>
              </w:rPr>
              <w:t>h</w:t>
            </w:r>
            <w:r>
              <w:rPr>
                <w:rFonts w:ascii="Consolas" w:eastAsia="宋体" w:hAnsi="Consolas" w:cs="宋体"/>
                <w:color w:val="CCCCCC"/>
                <w:kern w:val="0"/>
                <w:szCs w:val="21"/>
              </w:rPr>
              <w:t xml:space="preserve">, </w:t>
            </w:r>
            <w:r>
              <w:rPr>
                <w:rFonts w:ascii="Consolas" w:eastAsia="宋体" w:hAnsi="Consolas" w:cs="宋体"/>
                <w:color w:val="9CDCFE"/>
                <w:kern w:val="0"/>
                <w:szCs w:val="21"/>
              </w:rPr>
              <w:t>k</w:t>
            </w:r>
            <w:r>
              <w:rPr>
                <w:rFonts w:ascii="Consolas" w:eastAsia="宋体" w:hAnsi="Consolas" w:cs="宋体"/>
                <w:color w:val="CCCCCC"/>
                <w:kern w:val="0"/>
                <w:szCs w:val="21"/>
              </w:rPr>
              <w:t>):</w:t>
            </w:r>
          </w:p>
          <w:p w14:paraId="30FD284E"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    </w:t>
            </w:r>
            <w:r>
              <w:rPr>
                <w:rFonts w:ascii="Consolas" w:eastAsia="宋体" w:hAnsi="Consolas" w:cs="宋体"/>
                <w:color w:val="C586C0"/>
                <w:kern w:val="0"/>
                <w:szCs w:val="21"/>
              </w:rPr>
              <w:t>return</w:t>
            </w:r>
            <w:r>
              <w:rPr>
                <w:rFonts w:ascii="Consolas" w:eastAsia="宋体" w:hAnsi="Consolas" w:cs="宋体"/>
                <w:color w:val="CCCCCC"/>
                <w:kern w:val="0"/>
                <w:szCs w:val="21"/>
              </w:rPr>
              <w:t xml:space="preserve"> ((x[:,</w:t>
            </w:r>
            <w:r>
              <w:rPr>
                <w:rFonts w:ascii="Consolas" w:eastAsia="宋体" w:hAnsi="Consolas" w:cs="宋体"/>
                <w:color w:val="B5CEA8"/>
                <w:kern w:val="0"/>
                <w:szCs w:val="21"/>
              </w:rPr>
              <w:t>0</w:t>
            </w:r>
            <w:r>
              <w:rPr>
                <w:rFonts w:ascii="Consolas" w:eastAsia="宋体" w:hAnsi="Consolas" w:cs="宋体"/>
                <w:color w:val="CCCCCC"/>
                <w:kern w:val="0"/>
                <w:szCs w:val="21"/>
              </w:rPr>
              <w:t>]</w:t>
            </w:r>
            <w:r>
              <w:rPr>
                <w:rFonts w:ascii="Consolas" w:eastAsia="宋体" w:hAnsi="Consolas" w:cs="宋体"/>
                <w:color w:val="D4D4D4"/>
                <w:kern w:val="0"/>
                <w:szCs w:val="21"/>
              </w:rPr>
              <w:t>-</w:t>
            </w:r>
            <w:r>
              <w:rPr>
                <w:rFonts w:ascii="Consolas" w:eastAsia="宋体" w:hAnsi="Consolas" w:cs="宋体"/>
                <w:color w:val="CCCCCC"/>
                <w:kern w:val="0"/>
                <w:szCs w:val="21"/>
              </w:rPr>
              <w:t>h)</w:t>
            </w:r>
            <w:r>
              <w:rPr>
                <w:rFonts w:ascii="Consolas" w:eastAsia="宋体" w:hAnsi="Consolas" w:cs="宋体"/>
                <w:color w:val="D4D4D4"/>
                <w:kern w:val="0"/>
                <w:szCs w:val="21"/>
              </w:rPr>
              <w:t>/</w:t>
            </w:r>
            <w:r>
              <w:rPr>
                <w:rFonts w:ascii="Consolas" w:eastAsia="宋体" w:hAnsi="Consolas" w:cs="宋体"/>
                <w:color w:val="CCCCCC"/>
                <w:kern w:val="0"/>
                <w:szCs w:val="21"/>
              </w:rPr>
              <w:t>a)</w:t>
            </w:r>
            <w:r>
              <w:rPr>
                <w:rFonts w:ascii="Consolas" w:eastAsia="宋体" w:hAnsi="Consolas" w:cs="宋体"/>
                <w:color w:val="D4D4D4"/>
                <w:kern w:val="0"/>
                <w:szCs w:val="21"/>
              </w:rPr>
              <w:t>**</w:t>
            </w:r>
            <w:r>
              <w:rPr>
                <w:rFonts w:ascii="Consolas" w:eastAsia="宋体" w:hAnsi="Consolas" w:cs="宋体"/>
                <w:color w:val="B5CEA8"/>
                <w:kern w:val="0"/>
                <w:szCs w:val="21"/>
              </w:rPr>
              <w:t>2</w:t>
            </w:r>
            <w:r>
              <w:rPr>
                <w:rFonts w:ascii="Consolas" w:eastAsia="宋体" w:hAnsi="Consolas" w:cs="宋体"/>
                <w:color w:val="CCCCCC"/>
                <w:kern w:val="0"/>
                <w:szCs w:val="21"/>
              </w:rPr>
              <w:t xml:space="preserve"> </w:t>
            </w:r>
            <w:r>
              <w:rPr>
                <w:rFonts w:ascii="Consolas" w:eastAsia="宋体" w:hAnsi="Consolas" w:cs="宋体"/>
                <w:color w:val="D4D4D4"/>
                <w:kern w:val="0"/>
                <w:szCs w:val="21"/>
              </w:rPr>
              <w:t>+</w:t>
            </w:r>
            <w:r>
              <w:rPr>
                <w:rFonts w:ascii="Consolas" w:eastAsia="宋体" w:hAnsi="Consolas" w:cs="宋体"/>
                <w:color w:val="CCCCCC"/>
                <w:kern w:val="0"/>
                <w:szCs w:val="21"/>
              </w:rPr>
              <w:t xml:space="preserve"> ((x[:,</w:t>
            </w:r>
            <w:r>
              <w:rPr>
                <w:rFonts w:ascii="Consolas" w:eastAsia="宋体" w:hAnsi="Consolas" w:cs="宋体"/>
                <w:color w:val="B5CEA8"/>
                <w:kern w:val="0"/>
                <w:szCs w:val="21"/>
              </w:rPr>
              <w:t>1</w:t>
            </w:r>
            <w:r>
              <w:rPr>
                <w:rFonts w:ascii="Consolas" w:eastAsia="宋体" w:hAnsi="Consolas" w:cs="宋体"/>
                <w:color w:val="CCCCCC"/>
                <w:kern w:val="0"/>
                <w:szCs w:val="21"/>
              </w:rPr>
              <w:t>]</w:t>
            </w:r>
            <w:r>
              <w:rPr>
                <w:rFonts w:ascii="Consolas" w:eastAsia="宋体" w:hAnsi="Consolas" w:cs="宋体"/>
                <w:color w:val="D4D4D4"/>
                <w:kern w:val="0"/>
                <w:szCs w:val="21"/>
              </w:rPr>
              <w:t>-</w:t>
            </w:r>
            <w:r>
              <w:rPr>
                <w:rFonts w:ascii="Consolas" w:eastAsia="宋体" w:hAnsi="Consolas" w:cs="宋体"/>
                <w:color w:val="CCCCCC"/>
                <w:kern w:val="0"/>
                <w:szCs w:val="21"/>
              </w:rPr>
              <w:t>k)</w:t>
            </w:r>
            <w:r>
              <w:rPr>
                <w:rFonts w:ascii="Consolas" w:eastAsia="宋体" w:hAnsi="Consolas" w:cs="宋体"/>
                <w:color w:val="D4D4D4"/>
                <w:kern w:val="0"/>
                <w:szCs w:val="21"/>
              </w:rPr>
              <w:t>/</w:t>
            </w:r>
            <w:r>
              <w:rPr>
                <w:rFonts w:ascii="Consolas" w:eastAsia="宋体" w:hAnsi="Consolas" w:cs="宋体"/>
                <w:color w:val="CCCCCC"/>
                <w:kern w:val="0"/>
                <w:szCs w:val="21"/>
              </w:rPr>
              <w:t>b)</w:t>
            </w:r>
            <w:r>
              <w:rPr>
                <w:rFonts w:ascii="Consolas" w:eastAsia="宋体" w:hAnsi="Consolas" w:cs="宋体"/>
                <w:color w:val="D4D4D4"/>
                <w:kern w:val="0"/>
                <w:szCs w:val="21"/>
              </w:rPr>
              <w:t>**</w:t>
            </w:r>
            <w:r>
              <w:rPr>
                <w:rFonts w:ascii="Consolas" w:eastAsia="宋体" w:hAnsi="Consolas" w:cs="宋体"/>
                <w:color w:val="B5CEA8"/>
                <w:kern w:val="0"/>
                <w:szCs w:val="21"/>
              </w:rPr>
              <w:t>2</w:t>
            </w:r>
          </w:p>
          <w:p w14:paraId="7B0010BF"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4C8F7C7A"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定义</w:t>
            </w:r>
            <w:r>
              <w:rPr>
                <w:rFonts w:ascii="Consolas" w:eastAsia="宋体" w:hAnsi="Consolas" w:cs="宋体"/>
                <w:color w:val="6A9955"/>
                <w:kern w:val="0"/>
                <w:szCs w:val="21"/>
              </w:rPr>
              <w:t>RANSAC</w:t>
            </w:r>
            <w:r>
              <w:rPr>
                <w:rFonts w:ascii="Consolas" w:eastAsia="宋体" w:hAnsi="Consolas" w:cs="宋体"/>
                <w:color w:val="6A9955"/>
                <w:kern w:val="0"/>
                <w:szCs w:val="21"/>
              </w:rPr>
              <w:t>回归器</w:t>
            </w:r>
          </w:p>
          <w:p w14:paraId="37A72F5C"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ransac </w:t>
            </w:r>
            <w:r>
              <w:rPr>
                <w:rFonts w:ascii="Consolas" w:eastAsia="宋体" w:hAnsi="Consolas" w:cs="宋体"/>
                <w:color w:val="D4D4D4"/>
                <w:kern w:val="0"/>
                <w:szCs w:val="21"/>
              </w:rPr>
              <w:t>=</w:t>
            </w:r>
            <w:r>
              <w:rPr>
                <w:rFonts w:ascii="Consolas" w:eastAsia="宋体" w:hAnsi="Consolas" w:cs="宋体"/>
                <w:color w:val="CCCCCC"/>
                <w:kern w:val="0"/>
                <w:szCs w:val="21"/>
              </w:rPr>
              <w:t xml:space="preserve"> RANSACRegressor(</w:t>
            </w:r>
            <w:r>
              <w:rPr>
                <w:rFonts w:ascii="Consolas" w:eastAsia="宋体" w:hAnsi="Consolas" w:cs="宋体"/>
                <w:color w:val="9CDCFE"/>
                <w:kern w:val="0"/>
                <w:szCs w:val="21"/>
              </w:rPr>
              <w:t>base_estimator</w:t>
            </w:r>
            <w:r>
              <w:rPr>
                <w:rFonts w:ascii="Consolas" w:eastAsia="宋体" w:hAnsi="Consolas" w:cs="宋体"/>
                <w:color w:val="D4D4D4"/>
                <w:kern w:val="0"/>
                <w:szCs w:val="21"/>
              </w:rPr>
              <w:t>=</w:t>
            </w:r>
            <w:r>
              <w:rPr>
                <w:rFonts w:ascii="Consolas" w:eastAsia="宋体" w:hAnsi="Consolas" w:cs="宋体"/>
                <w:color w:val="CCCCCC"/>
                <w:kern w:val="0"/>
                <w:szCs w:val="21"/>
              </w:rPr>
              <w:t>LinearRegression(),</w:t>
            </w:r>
          </w:p>
          <w:p w14:paraId="23D0AA80"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w:t>
            </w:r>
            <w:r>
              <w:rPr>
                <w:rFonts w:ascii="Consolas" w:eastAsia="宋体" w:hAnsi="Consolas" w:cs="宋体"/>
                <w:color w:val="9CDCFE"/>
                <w:kern w:val="0"/>
                <w:szCs w:val="21"/>
              </w:rPr>
              <w:t>min_samples</w:t>
            </w:r>
            <w:r>
              <w:rPr>
                <w:rFonts w:ascii="Consolas" w:eastAsia="宋体" w:hAnsi="Consolas" w:cs="宋体"/>
                <w:color w:val="D4D4D4"/>
                <w:kern w:val="0"/>
                <w:szCs w:val="21"/>
              </w:rPr>
              <w:t>=</w:t>
            </w:r>
            <w:r>
              <w:rPr>
                <w:rFonts w:ascii="Consolas" w:eastAsia="宋体" w:hAnsi="Consolas" w:cs="宋体"/>
                <w:color w:val="B5CEA8"/>
                <w:kern w:val="0"/>
                <w:szCs w:val="21"/>
              </w:rPr>
              <w:t>10</w:t>
            </w:r>
            <w:r>
              <w:rPr>
                <w:rFonts w:ascii="Consolas" w:eastAsia="宋体" w:hAnsi="Consolas" w:cs="宋体"/>
                <w:color w:val="CCCCCC"/>
                <w:kern w:val="0"/>
                <w:szCs w:val="21"/>
              </w:rPr>
              <w:t xml:space="preserve">, </w:t>
            </w:r>
            <w:r>
              <w:rPr>
                <w:rFonts w:ascii="Consolas" w:eastAsia="宋体" w:hAnsi="Consolas" w:cs="宋体"/>
                <w:color w:val="9CDCFE"/>
                <w:kern w:val="0"/>
                <w:szCs w:val="21"/>
              </w:rPr>
              <w:t>residual_threshold</w:t>
            </w:r>
            <w:r>
              <w:rPr>
                <w:rFonts w:ascii="Consolas" w:eastAsia="宋体" w:hAnsi="Consolas" w:cs="宋体"/>
                <w:color w:val="D4D4D4"/>
                <w:kern w:val="0"/>
                <w:szCs w:val="21"/>
              </w:rPr>
              <w:t>=</w:t>
            </w:r>
            <w:r>
              <w:rPr>
                <w:rFonts w:ascii="Consolas" w:eastAsia="宋体" w:hAnsi="Consolas" w:cs="宋体"/>
                <w:color w:val="B5CEA8"/>
                <w:kern w:val="0"/>
                <w:szCs w:val="21"/>
              </w:rPr>
              <w:t>1.0</w:t>
            </w:r>
            <w:r>
              <w:rPr>
                <w:rFonts w:ascii="Consolas" w:eastAsia="宋体" w:hAnsi="Consolas" w:cs="宋体"/>
                <w:color w:val="CCCCCC"/>
                <w:kern w:val="0"/>
                <w:szCs w:val="21"/>
              </w:rPr>
              <w:t>,</w:t>
            </w:r>
          </w:p>
          <w:p w14:paraId="1729AE52"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w:t>
            </w:r>
            <w:r>
              <w:rPr>
                <w:rFonts w:ascii="Consolas" w:eastAsia="宋体" w:hAnsi="Consolas" w:cs="宋体"/>
                <w:color w:val="9CDCFE"/>
                <w:kern w:val="0"/>
                <w:szCs w:val="21"/>
              </w:rPr>
              <w:t>random_state</w:t>
            </w:r>
            <w:r>
              <w:rPr>
                <w:rFonts w:ascii="Consolas" w:eastAsia="宋体" w:hAnsi="Consolas" w:cs="宋体"/>
                <w:color w:val="D4D4D4"/>
                <w:kern w:val="0"/>
                <w:szCs w:val="21"/>
              </w:rPr>
              <w:t>=</w:t>
            </w:r>
            <w:r>
              <w:rPr>
                <w:rFonts w:ascii="Consolas" w:eastAsia="宋体" w:hAnsi="Consolas" w:cs="宋体"/>
                <w:color w:val="B5CEA8"/>
                <w:kern w:val="0"/>
                <w:szCs w:val="21"/>
              </w:rPr>
              <w:t>0</w:t>
            </w:r>
            <w:r>
              <w:rPr>
                <w:rFonts w:ascii="Consolas" w:eastAsia="宋体" w:hAnsi="Consolas" w:cs="宋体"/>
                <w:color w:val="CCCCCC"/>
                <w:kern w:val="0"/>
                <w:szCs w:val="21"/>
              </w:rPr>
              <w:t>)</w:t>
            </w:r>
          </w:p>
          <w:p w14:paraId="35112DA5"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6F10F312"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运行</w:t>
            </w:r>
            <w:r>
              <w:rPr>
                <w:rFonts w:ascii="Consolas" w:eastAsia="宋体" w:hAnsi="Consolas" w:cs="宋体"/>
                <w:color w:val="6A9955"/>
                <w:kern w:val="0"/>
                <w:szCs w:val="21"/>
              </w:rPr>
              <w:t>RANSAC</w:t>
            </w:r>
            <w:r>
              <w:rPr>
                <w:rFonts w:ascii="Consolas" w:eastAsia="宋体" w:hAnsi="Consolas" w:cs="宋体"/>
                <w:color w:val="6A9955"/>
                <w:kern w:val="0"/>
                <w:szCs w:val="21"/>
              </w:rPr>
              <w:t>算法</w:t>
            </w:r>
          </w:p>
          <w:p w14:paraId="7849FB76"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ransac.fit(data, ellipse_model)</w:t>
            </w:r>
          </w:p>
          <w:p w14:paraId="4940DCDF"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58662C5B"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计算内点数目和外点数目</w:t>
            </w:r>
          </w:p>
          <w:p w14:paraId="62C074A0"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inliers </w:t>
            </w:r>
            <w:r>
              <w:rPr>
                <w:rFonts w:ascii="Consolas" w:eastAsia="宋体" w:hAnsi="Consolas" w:cs="宋体"/>
                <w:color w:val="D4D4D4"/>
                <w:kern w:val="0"/>
                <w:szCs w:val="21"/>
              </w:rPr>
              <w:t>=</w:t>
            </w:r>
            <w:r>
              <w:rPr>
                <w:rFonts w:ascii="Consolas" w:eastAsia="宋体" w:hAnsi="Consolas" w:cs="宋体"/>
                <w:color w:val="CCCCCC"/>
                <w:kern w:val="0"/>
                <w:szCs w:val="21"/>
              </w:rPr>
              <w:t xml:space="preserve"> ransac.inlier_mask_</w:t>
            </w:r>
          </w:p>
          <w:p w14:paraId="0C47089A"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outliers </w:t>
            </w:r>
            <w:r>
              <w:rPr>
                <w:rFonts w:ascii="Consolas" w:eastAsia="宋体" w:hAnsi="Consolas" w:cs="宋体"/>
                <w:color w:val="D4D4D4"/>
                <w:kern w:val="0"/>
                <w:szCs w:val="21"/>
              </w:rPr>
              <w:t>=</w:t>
            </w:r>
            <w:r>
              <w:rPr>
                <w:rFonts w:ascii="Consolas" w:eastAsia="宋体" w:hAnsi="Consolas" w:cs="宋体"/>
                <w:color w:val="CCCCCC"/>
                <w:kern w:val="0"/>
                <w:szCs w:val="21"/>
              </w:rPr>
              <w:t xml:space="preserve"> np.logical_not(inliers)</w:t>
            </w:r>
          </w:p>
          <w:p w14:paraId="1C21B3B2"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53F76C89"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重新拟合椭圆</w:t>
            </w:r>
          </w:p>
          <w:p w14:paraId="560B9870"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a, b, h, k </w:t>
            </w:r>
            <w:r>
              <w:rPr>
                <w:rFonts w:ascii="Consolas" w:eastAsia="宋体" w:hAnsi="Consolas" w:cs="宋体"/>
                <w:color w:val="D4D4D4"/>
                <w:kern w:val="0"/>
                <w:szCs w:val="21"/>
              </w:rPr>
              <w:t>=</w:t>
            </w:r>
            <w:r>
              <w:rPr>
                <w:rFonts w:ascii="Consolas" w:eastAsia="宋体" w:hAnsi="Consolas" w:cs="宋体"/>
                <w:color w:val="CCCCCC"/>
                <w:kern w:val="0"/>
                <w:szCs w:val="21"/>
              </w:rPr>
              <w:t xml:space="preserve"> np.linalg.lstsq(data[inliers], ellipse_model(data[inliers], </w:t>
            </w:r>
            <w:r>
              <w:rPr>
                <w:rFonts w:ascii="Consolas" w:eastAsia="宋体" w:hAnsi="Consolas" w:cs="宋体"/>
                <w:color w:val="D4D4D4"/>
                <w:kern w:val="0"/>
                <w:szCs w:val="21"/>
              </w:rPr>
              <w:t>*</w:t>
            </w:r>
            <w:r>
              <w:rPr>
                <w:rFonts w:ascii="Consolas" w:eastAsia="宋体" w:hAnsi="Consolas" w:cs="宋体"/>
                <w:color w:val="CCCCCC"/>
                <w:kern w:val="0"/>
                <w:szCs w:val="21"/>
              </w:rPr>
              <w:t xml:space="preserve">ransac.estimator_.coef_), </w:t>
            </w:r>
            <w:r>
              <w:rPr>
                <w:rFonts w:ascii="Consolas" w:eastAsia="宋体" w:hAnsi="Consolas" w:cs="宋体"/>
                <w:color w:val="9CDCFE"/>
                <w:kern w:val="0"/>
                <w:szCs w:val="21"/>
              </w:rPr>
              <w:t>rcond</w:t>
            </w:r>
            <w:r>
              <w:rPr>
                <w:rFonts w:ascii="Consolas" w:eastAsia="宋体" w:hAnsi="Consolas" w:cs="宋体"/>
                <w:color w:val="D4D4D4"/>
                <w:kern w:val="0"/>
                <w:szCs w:val="21"/>
              </w:rPr>
              <w:t>=</w:t>
            </w:r>
            <w:r>
              <w:rPr>
                <w:rFonts w:ascii="Consolas" w:eastAsia="宋体" w:hAnsi="Consolas" w:cs="宋体"/>
                <w:color w:val="569CD6"/>
                <w:kern w:val="0"/>
                <w:szCs w:val="21"/>
              </w:rPr>
              <w:t>None</w:t>
            </w:r>
            <w:r>
              <w:rPr>
                <w:rFonts w:ascii="Consolas" w:eastAsia="宋体" w:hAnsi="Consolas" w:cs="宋体"/>
                <w:color w:val="CCCCCC"/>
                <w:kern w:val="0"/>
                <w:szCs w:val="21"/>
              </w:rPr>
              <w:t>)[</w:t>
            </w:r>
            <w:r>
              <w:rPr>
                <w:rFonts w:ascii="Consolas" w:eastAsia="宋体" w:hAnsi="Consolas" w:cs="宋体"/>
                <w:color w:val="B5CEA8"/>
                <w:kern w:val="0"/>
                <w:szCs w:val="21"/>
              </w:rPr>
              <w:t>0</w:t>
            </w:r>
            <w:r>
              <w:rPr>
                <w:rFonts w:ascii="Consolas" w:eastAsia="宋体" w:hAnsi="Consolas" w:cs="宋体"/>
                <w:color w:val="CCCCCC"/>
                <w:kern w:val="0"/>
                <w:szCs w:val="21"/>
              </w:rPr>
              <w:t>]</w:t>
            </w:r>
          </w:p>
          <w:p w14:paraId="15E3E445"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62B8EDE7"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输出拟合结果</w:t>
            </w:r>
          </w:p>
          <w:p w14:paraId="6B8B91A7"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'a ='</w:t>
            </w:r>
            <w:r>
              <w:rPr>
                <w:rFonts w:ascii="Consolas" w:eastAsia="宋体" w:hAnsi="Consolas" w:cs="宋体"/>
                <w:color w:val="CCCCCC"/>
                <w:kern w:val="0"/>
                <w:szCs w:val="21"/>
              </w:rPr>
              <w:t>, a)</w:t>
            </w:r>
          </w:p>
          <w:p w14:paraId="645FB298"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'b ='</w:t>
            </w:r>
            <w:r>
              <w:rPr>
                <w:rFonts w:ascii="Consolas" w:eastAsia="宋体" w:hAnsi="Consolas" w:cs="宋体"/>
                <w:color w:val="CCCCCC"/>
                <w:kern w:val="0"/>
                <w:szCs w:val="21"/>
              </w:rPr>
              <w:t>, b)</w:t>
            </w:r>
          </w:p>
          <w:p w14:paraId="46536608"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'h ='</w:t>
            </w:r>
            <w:r>
              <w:rPr>
                <w:rFonts w:ascii="Consolas" w:eastAsia="宋体" w:hAnsi="Consolas" w:cs="宋体"/>
                <w:color w:val="CCCCCC"/>
                <w:kern w:val="0"/>
                <w:szCs w:val="21"/>
              </w:rPr>
              <w:t>, h)</w:t>
            </w:r>
          </w:p>
          <w:p w14:paraId="087E2191"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'k ='</w:t>
            </w:r>
            <w:r>
              <w:rPr>
                <w:rFonts w:ascii="Consolas" w:eastAsia="宋体" w:hAnsi="Consolas" w:cs="宋体"/>
                <w:color w:val="CCCCCC"/>
                <w:kern w:val="0"/>
                <w:szCs w:val="21"/>
              </w:rPr>
              <w:t>, k)</w:t>
            </w:r>
          </w:p>
          <w:p w14:paraId="69DA774A" w14:textId="77777777" w:rsidR="00BC682E" w:rsidRDefault="00BC682E">
            <w:pPr>
              <w:widowControl/>
              <w:shd w:val="clear" w:color="auto" w:fill="1F1F1F"/>
              <w:spacing w:line="285" w:lineRule="atLeast"/>
              <w:ind w:firstLineChars="0" w:firstLine="420"/>
              <w:jc w:val="left"/>
              <w:rPr>
                <w:rFonts w:ascii="Consolas" w:eastAsia="宋体" w:hAnsi="Consolas" w:cs="宋体"/>
                <w:color w:val="CCCCCC"/>
                <w:kern w:val="0"/>
                <w:szCs w:val="21"/>
              </w:rPr>
            </w:pPr>
          </w:p>
          <w:p w14:paraId="7D1F33E3" w14:textId="77777777" w:rsidR="00BC682E" w:rsidRDefault="00000000">
            <w:pPr>
              <w:ind w:firstLineChars="0" w:firstLine="0"/>
            </w:pPr>
            <w:r>
              <w:rPr>
                <w:rFonts w:hint="eastAsia"/>
              </w:rPr>
              <w:t>可以参考一下，chatgpt给的代码，可能不对</w:t>
            </w:r>
          </w:p>
        </w:tc>
      </w:tr>
    </w:tbl>
    <w:p w14:paraId="46978C49" w14:textId="77777777" w:rsidR="00BC682E" w:rsidRDefault="00000000">
      <w:pPr>
        <w:pStyle w:val="3"/>
      </w:pPr>
      <w:r>
        <w:rPr>
          <w:rFonts w:hint="eastAsia"/>
        </w:rPr>
        <w:lastRenderedPageBreak/>
        <w:t>1</w:t>
      </w:r>
      <w:r>
        <w:t xml:space="preserve">.2 </w:t>
      </w:r>
      <w:r>
        <w:rPr>
          <w:rFonts w:hint="eastAsia"/>
        </w:rPr>
        <w:t>论文笔记</w:t>
      </w:r>
    </w:p>
    <w:p w14:paraId="3EEDA430" w14:textId="77777777" w:rsidR="00BC682E" w:rsidRDefault="00000000">
      <w:pPr>
        <w:pStyle w:val="4"/>
      </w:pPr>
      <w:r>
        <w:rPr>
          <w:rFonts w:hint="eastAsia"/>
        </w:rPr>
        <w:t>1</w:t>
      </w:r>
      <w:r>
        <w:t xml:space="preserve">.2.1 </w:t>
      </w:r>
      <w:r>
        <w:rPr>
          <w:rFonts w:hint="eastAsia"/>
        </w:rPr>
        <w:t>精度问题</w:t>
      </w:r>
    </w:p>
    <w:p w14:paraId="3DC08CD8" w14:textId="77777777" w:rsidR="00BC682E" w:rsidRDefault="00000000">
      <w:pPr>
        <w:ind w:firstLine="420"/>
      </w:pPr>
      <w:r>
        <w:rPr>
          <w:rFonts w:hint="eastAsia"/>
        </w:rPr>
        <w:t>论文中使用RANSAC对线激光与圆柱相交的点云进行椭圆拟合。使用椭圆估计中心点可能会出现误差。</w:t>
      </w:r>
    </w:p>
    <w:tbl>
      <w:tblPr>
        <w:tblStyle w:val="a7"/>
        <w:tblW w:w="0" w:type="auto"/>
        <w:tblLook w:val="04A0" w:firstRow="1" w:lastRow="0" w:firstColumn="1" w:lastColumn="0" w:noHBand="0" w:noVBand="1"/>
      </w:tblPr>
      <w:tblGrid>
        <w:gridCol w:w="8522"/>
      </w:tblGrid>
      <w:tr w:rsidR="00BC682E" w14:paraId="48F84584" w14:textId="77777777">
        <w:tc>
          <w:tcPr>
            <w:tcW w:w="8522" w:type="dxa"/>
          </w:tcPr>
          <w:p w14:paraId="1EE81848" w14:textId="77777777" w:rsidR="00BC682E" w:rsidRDefault="00000000">
            <w:pPr>
              <w:ind w:firstLineChars="0" w:firstLine="0"/>
            </w:pPr>
            <w:r>
              <w:rPr>
                <w:noProof/>
              </w:rPr>
              <w:drawing>
                <wp:inline distT="0" distB="0" distL="0" distR="0" wp14:anchorId="517F011B" wp14:editId="105A5ADA">
                  <wp:extent cx="5274310" cy="138874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0"/>
                          <a:stretch>
                            <a:fillRect/>
                          </a:stretch>
                        </pic:blipFill>
                        <pic:spPr>
                          <a:xfrm>
                            <a:off x="0" y="0"/>
                            <a:ext cx="5274310" cy="1388745"/>
                          </a:xfrm>
                          <a:prstGeom prst="rect">
                            <a:avLst/>
                          </a:prstGeom>
                        </pic:spPr>
                      </pic:pic>
                    </a:graphicData>
                  </a:graphic>
                </wp:inline>
              </w:drawing>
            </w:r>
          </w:p>
        </w:tc>
      </w:tr>
    </w:tbl>
    <w:p w14:paraId="778FBE1A" w14:textId="77777777" w:rsidR="00BC682E" w:rsidRDefault="00000000">
      <w:pPr>
        <w:pStyle w:val="2"/>
      </w:pPr>
      <w:r>
        <w:rPr>
          <w:rFonts w:hint="eastAsia"/>
        </w:rPr>
        <w:lastRenderedPageBreak/>
        <w:t>1</w:t>
      </w:r>
      <w:r>
        <w:t xml:space="preserve">.3 </w:t>
      </w:r>
      <w:r>
        <w:rPr>
          <w:rFonts w:hint="eastAsia"/>
        </w:rPr>
        <w:t>论文待解决问题</w:t>
      </w:r>
    </w:p>
    <w:tbl>
      <w:tblPr>
        <w:tblStyle w:val="a7"/>
        <w:tblW w:w="0" w:type="auto"/>
        <w:tblLook w:val="04A0" w:firstRow="1" w:lastRow="0" w:firstColumn="1" w:lastColumn="0" w:noHBand="0" w:noVBand="1"/>
      </w:tblPr>
      <w:tblGrid>
        <w:gridCol w:w="8522"/>
      </w:tblGrid>
      <w:tr w:rsidR="00BC682E" w14:paraId="34A542D4" w14:textId="77777777">
        <w:tc>
          <w:tcPr>
            <w:tcW w:w="8522" w:type="dxa"/>
          </w:tcPr>
          <w:p w14:paraId="607CF3E3" w14:textId="77777777" w:rsidR="00BC682E" w:rsidRDefault="00000000">
            <w:pPr>
              <w:ind w:firstLineChars="0" w:firstLine="0"/>
            </w:pPr>
            <w:r>
              <w:rPr>
                <w:rFonts w:hint="eastAsia"/>
              </w:rPr>
              <w:t>最优化问题求解部分没有仔细看</w:t>
            </w:r>
          </w:p>
        </w:tc>
      </w:tr>
    </w:tbl>
    <w:p w14:paraId="4301800E" w14:textId="77777777" w:rsidR="00BC682E" w:rsidRDefault="00000000">
      <w:pPr>
        <w:pStyle w:val="2"/>
      </w:pPr>
      <w:r>
        <w:rPr>
          <w:rFonts w:hint="eastAsia"/>
        </w:rPr>
        <w:t>2</w:t>
      </w:r>
      <w:r>
        <w:t xml:space="preserve">. </w:t>
      </w:r>
      <w:r>
        <w:rPr>
          <w:rFonts w:hint="eastAsia"/>
        </w:rPr>
        <w:t xml:space="preserve">论文 </w:t>
      </w:r>
      <w:r>
        <w:t xml:space="preserve">- </w:t>
      </w:r>
      <w:r>
        <w:rPr>
          <w:rFonts w:hint="eastAsia"/>
        </w:rPr>
        <w:t>线激光器的手眼标定方法</w:t>
      </w:r>
    </w:p>
    <w:p w14:paraId="2B9A660A" w14:textId="77777777" w:rsidR="00BC682E" w:rsidRDefault="00000000">
      <w:pPr>
        <w:pStyle w:val="3"/>
      </w:pPr>
      <w:r>
        <w:rPr>
          <w:rFonts w:hint="eastAsia"/>
        </w:rPr>
        <w:t>2</w:t>
      </w:r>
      <w:r>
        <w:t xml:space="preserve">.1 </w:t>
      </w:r>
      <w:r>
        <w:rPr>
          <w:rFonts w:hint="eastAsia"/>
        </w:rPr>
        <w:t xml:space="preserve">四元数 </w:t>
      </w:r>
      <w:r>
        <w:t xml:space="preserve">– </w:t>
      </w:r>
      <w:r>
        <w:rPr>
          <w:rFonts w:hint="eastAsia"/>
        </w:rPr>
        <w:t>含未解决问题</w:t>
      </w:r>
    </w:p>
    <w:tbl>
      <w:tblPr>
        <w:tblStyle w:val="a7"/>
        <w:tblW w:w="0" w:type="auto"/>
        <w:tblLook w:val="04A0" w:firstRow="1" w:lastRow="0" w:firstColumn="1" w:lastColumn="0" w:noHBand="0" w:noVBand="1"/>
      </w:tblPr>
      <w:tblGrid>
        <w:gridCol w:w="8522"/>
      </w:tblGrid>
      <w:tr w:rsidR="00BC682E" w14:paraId="4D1F7295" w14:textId="77777777">
        <w:tc>
          <w:tcPr>
            <w:tcW w:w="8522" w:type="dxa"/>
          </w:tcPr>
          <w:p w14:paraId="5D495603" w14:textId="77777777" w:rsidR="00BC682E" w:rsidRDefault="00000000">
            <w:pPr>
              <w:ind w:firstLineChars="0" w:firstLine="0"/>
            </w:pPr>
            <w:hyperlink r:id="rId81" w:history="1">
              <w:r>
                <w:rPr>
                  <w:rStyle w:val="aa"/>
                </w:rPr>
                <w:t>四元数——基本概念 - 知乎 (zhihu.com)</w:t>
              </w:r>
            </w:hyperlink>
            <w:r>
              <w:t xml:space="preserve"> – </w:t>
            </w:r>
            <w:r>
              <w:rPr>
                <w:rFonts w:hint="eastAsia"/>
              </w:rPr>
              <w:t>这是高阶篇，以后可以看看</w:t>
            </w:r>
          </w:p>
          <w:p w14:paraId="61759CC3" w14:textId="77777777" w:rsidR="00BC682E" w:rsidRDefault="00BC682E">
            <w:pPr>
              <w:ind w:firstLineChars="0" w:firstLine="0"/>
            </w:pPr>
          </w:p>
          <w:p w14:paraId="780BBF5A" w14:textId="77777777" w:rsidR="00BC682E" w:rsidRDefault="00000000">
            <w:pPr>
              <w:ind w:firstLineChars="0" w:firstLine="0"/>
            </w:pPr>
            <w:r>
              <w:rPr>
                <w:rFonts w:hint="eastAsia"/>
              </w:rPr>
              <w:t>不理解</w:t>
            </w:r>
          </w:p>
          <w:p w14:paraId="75B8C9B7" w14:textId="77777777" w:rsidR="00BC682E" w:rsidRDefault="00000000">
            <w:pPr>
              <w:ind w:firstLineChars="0" w:firstLine="0"/>
            </w:pPr>
            <w:r>
              <w:rPr>
                <w:noProof/>
              </w:rPr>
              <w:drawing>
                <wp:inline distT="0" distB="0" distL="0" distR="0" wp14:anchorId="755C2234" wp14:editId="6A9909E4">
                  <wp:extent cx="5274310" cy="185166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2"/>
                          <a:stretch>
                            <a:fillRect/>
                          </a:stretch>
                        </pic:blipFill>
                        <pic:spPr>
                          <a:xfrm>
                            <a:off x="0" y="0"/>
                            <a:ext cx="5274310" cy="1851660"/>
                          </a:xfrm>
                          <a:prstGeom prst="rect">
                            <a:avLst/>
                          </a:prstGeom>
                        </pic:spPr>
                      </pic:pic>
                    </a:graphicData>
                  </a:graphic>
                </wp:inline>
              </w:drawing>
            </w:r>
          </w:p>
        </w:tc>
      </w:tr>
    </w:tbl>
    <w:p w14:paraId="4A7B96C5" w14:textId="77777777" w:rsidR="00BC682E" w:rsidRDefault="00000000">
      <w:pPr>
        <w:pStyle w:val="2"/>
        <w:numPr>
          <w:ilvl w:val="0"/>
          <w:numId w:val="11"/>
        </w:numPr>
      </w:pPr>
      <w:r>
        <w:rPr>
          <w:rFonts w:hint="eastAsia"/>
        </w:rPr>
        <w:t>手眼标定论文小结</w:t>
      </w:r>
    </w:p>
    <w:p w14:paraId="0253D8D7" w14:textId="77777777" w:rsidR="00BC682E" w:rsidRDefault="00000000">
      <w:pPr>
        <w:ind w:firstLine="420"/>
      </w:pPr>
      <w:r>
        <w:rPr>
          <w:rFonts w:hint="eastAsia"/>
        </w:rPr>
        <w:t>相同手眼标定方法，其结果精度会存在较大差异，不排除论文数据有问题，从目前两篇文章来看还没有办法得知他们出现精度差别的地方在哪里。</w:t>
      </w:r>
    </w:p>
    <w:p w14:paraId="65B25857" w14:textId="77777777" w:rsidR="00BC682E" w:rsidRDefault="00000000">
      <w:pPr>
        <w:ind w:firstLine="420"/>
      </w:pPr>
      <w:r>
        <w:rPr>
          <w:rFonts w:hint="eastAsia"/>
        </w:rPr>
        <w:t>*</w:t>
      </w:r>
      <w:r>
        <w:t>*</w:t>
      </w:r>
      <w:r>
        <w:rPr>
          <w:rFonts w:hint="eastAsia"/>
        </w:rPr>
        <w:t>还有重要的一点，在刚开始接触一项新的技术的时候可以适当的看一些学位论文（综述），之后应该看相关技术的小论文，比较深入了解这项技术之后可以再找一些相关的大论文来看。</w:t>
      </w:r>
    </w:p>
    <w:p w14:paraId="05F3F035" w14:textId="77777777" w:rsidR="00BC682E" w:rsidRDefault="00000000">
      <w:pPr>
        <w:pStyle w:val="1"/>
      </w:pPr>
      <w:r>
        <w:rPr>
          <w:rFonts w:hint="eastAsia"/>
        </w:rPr>
        <w:t>8</w:t>
      </w:r>
      <w:r>
        <w:t>.18</w:t>
      </w:r>
    </w:p>
    <w:p w14:paraId="7A52C943" w14:textId="77777777" w:rsidR="00BC682E" w:rsidRDefault="00000000">
      <w:pPr>
        <w:pStyle w:val="2"/>
      </w:pPr>
      <w:r>
        <w:rPr>
          <w:rFonts w:hint="eastAsia"/>
        </w:rPr>
        <w:t>1</w:t>
      </w:r>
      <w:r>
        <w:t>.</w:t>
      </w:r>
      <w:r>
        <w:rPr>
          <w:rFonts w:hint="eastAsia"/>
        </w:rPr>
        <w:t>wsl</w:t>
      </w:r>
      <w:r>
        <w:t xml:space="preserve"> &amp; </w:t>
      </w:r>
      <w:r>
        <w:rPr>
          <w:rFonts w:hint="eastAsia"/>
        </w:rPr>
        <w:t>Docker</w:t>
      </w:r>
    </w:p>
    <w:tbl>
      <w:tblPr>
        <w:tblStyle w:val="a7"/>
        <w:tblW w:w="0" w:type="auto"/>
        <w:tblLook w:val="04A0" w:firstRow="1" w:lastRow="0" w:firstColumn="1" w:lastColumn="0" w:noHBand="0" w:noVBand="1"/>
      </w:tblPr>
      <w:tblGrid>
        <w:gridCol w:w="8522"/>
      </w:tblGrid>
      <w:tr w:rsidR="00BC682E" w14:paraId="11856C1A" w14:textId="77777777">
        <w:tc>
          <w:tcPr>
            <w:tcW w:w="8522" w:type="dxa"/>
          </w:tcPr>
          <w:p w14:paraId="55000F64" w14:textId="77777777" w:rsidR="00BC682E" w:rsidRDefault="00000000">
            <w:pPr>
              <w:ind w:firstLineChars="0" w:firstLine="0"/>
              <w:rPr>
                <w:rStyle w:val="aa"/>
              </w:rPr>
            </w:pPr>
            <w:hyperlink r:id="rId83" w:history="1">
              <w:r>
                <w:rPr>
                  <w:rStyle w:val="aa"/>
                </w:rPr>
                <w:t>win10离线安装WSL2 Ubuntu20.04系统 - 简书 (jianshu.com)</w:t>
              </w:r>
            </w:hyperlink>
          </w:p>
          <w:p w14:paraId="7E5B597F" w14:textId="77777777" w:rsidR="00BC682E" w:rsidRDefault="00000000">
            <w:pPr>
              <w:ind w:firstLineChars="0" w:firstLine="0"/>
            </w:pPr>
            <w:hyperlink r:id="rId84" w:history="1">
              <w:r>
                <w:rPr>
                  <w:rStyle w:val="aa"/>
                </w:rPr>
                <w:t>docker 桌面版报错error during connect: This error may indicate that the docker daemon is not running.:_程序工厂的博客-CSDN博客</w:t>
              </w:r>
            </w:hyperlink>
          </w:p>
        </w:tc>
      </w:tr>
    </w:tbl>
    <w:p w14:paraId="4690EACD" w14:textId="77777777" w:rsidR="00BC682E" w:rsidRDefault="00000000">
      <w:pPr>
        <w:pStyle w:val="1"/>
      </w:pPr>
      <w:r>
        <w:rPr>
          <w:rFonts w:hint="eastAsia"/>
        </w:rPr>
        <w:t>工作安排(</w:t>
      </w:r>
      <w:r>
        <w:t>8.21-8.25)</w:t>
      </w:r>
    </w:p>
    <w:p w14:paraId="408C8DA5" w14:textId="77777777" w:rsidR="00BC682E" w:rsidRDefault="00000000">
      <w:pPr>
        <w:ind w:firstLine="420"/>
      </w:pPr>
      <w:r>
        <w:rPr>
          <w:rFonts w:hint="eastAsia"/>
        </w:rPr>
        <w:t>论文，点云代码（提取，特征匹配，特征点提取</w:t>
      </w:r>
      <w:r>
        <w:tab/>
        <w:t>-</w:t>
      </w:r>
      <w:r>
        <w:tab/>
      </w:r>
      <w:r>
        <w:rPr>
          <w:rFonts w:hint="eastAsia"/>
        </w:rPr>
        <w:t>可以补充一些代码）</w:t>
      </w:r>
    </w:p>
    <w:p w14:paraId="6B22BE3E" w14:textId="77777777" w:rsidR="00BC682E" w:rsidRDefault="00000000">
      <w:pPr>
        <w:ind w:firstLine="420"/>
      </w:pPr>
      <w:r>
        <w:rPr>
          <w:rFonts w:hint="eastAsia"/>
        </w:rPr>
        <w:t>论文看完之后要总结，尝试性的看一些外文文献。月度汇报可以再更改总结一下。</w:t>
      </w:r>
    </w:p>
    <w:p w14:paraId="2EE93F6B" w14:textId="77777777" w:rsidR="00BC682E" w:rsidRDefault="00000000">
      <w:pPr>
        <w:pStyle w:val="1"/>
      </w:pPr>
      <w:r>
        <w:rPr>
          <w:rFonts w:hint="eastAsia"/>
        </w:rPr>
        <w:lastRenderedPageBreak/>
        <w:t>8</w:t>
      </w:r>
      <w:r>
        <w:t>.21</w:t>
      </w:r>
    </w:p>
    <w:p w14:paraId="4532BF1E" w14:textId="77777777" w:rsidR="00BC682E" w:rsidRDefault="00000000">
      <w:pPr>
        <w:pStyle w:val="2"/>
      </w:pPr>
      <w:r>
        <w:rPr>
          <w:rFonts w:hint="eastAsia"/>
        </w:rPr>
        <w:t>1</w:t>
      </w:r>
      <w:r>
        <w:t>.</w:t>
      </w:r>
      <w:r>
        <w:rPr>
          <w:rFonts w:hint="eastAsia"/>
        </w:rPr>
        <w:t>最小二乘法</w:t>
      </w:r>
    </w:p>
    <w:tbl>
      <w:tblPr>
        <w:tblStyle w:val="a7"/>
        <w:tblW w:w="0" w:type="auto"/>
        <w:tblLook w:val="04A0" w:firstRow="1" w:lastRow="0" w:firstColumn="1" w:lastColumn="0" w:noHBand="0" w:noVBand="1"/>
      </w:tblPr>
      <w:tblGrid>
        <w:gridCol w:w="8522"/>
      </w:tblGrid>
      <w:tr w:rsidR="00BC682E" w14:paraId="4F3EC065" w14:textId="77777777">
        <w:tc>
          <w:tcPr>
            <w:tcW w:w="8522" w:type="dxa"/>
          </w:tcPr>
          <w:p w14:paraId="46DAB42B" w14:textId="77777777" w:rsidR="00BC682E" w:rsidRDefault="00000000">
            <w:pPr>
              <w:ind w:firstLineChars="0" w:firstLine="0"/>
            </w:pPr>
            <w:hyperlink r:id="rId85" w:history="1">
              <w:r>
                <w:rPr>
                  <w:rStyle w:val="aa"/>
                </w:rPr>
                <w:t>最小二乘法（least sqaure method） - 知乎 (zhihu.com)</w:t>
              </w:r>
            </w:hyperlink>
          </w:p>
        </w:tc>
      </w:tr>
    </w:tbl>
    <w:p w14:paraId="3567B650" w14:textId="77777777" w:rsidR="00BC682E" w:rsidRDefault="00000000">
      <w:pPr>
        <w:pStyle w:val="1"/>
      </w:pPr>
      <w:r>
        <w:rPr>
          <w:rFonts w:hint="eastAsia"/>
        </w:rPr>
        <w:t>8</w:t>
      </w:r>
      <w:r>
        <w:t>.22</w:t>
      </w:r>
    </w:p>
    <w:p w14:paraId="66C9E9CF" w14:textId="77777777" w:rsidR="00BC682E" w:rsidRDefault="00000000">
      <w:pPr>
        <w:pStyle w:val="2"/>
      </w:pPr>
      <w:r>
        <w:rPr>
          <w:rFonts w:hint="eastAsia"/>
        </w:rPr>
        <w:t>1</w:t>
      </w:r>
      <w:r>
        <w:t>.</w:t>
      </w:r>
      <w:r>
        <w:rPr>
          <w:rFonts w:hint="eastAsia"/>
        </w:rPr>
        <w:t>手眼标定相关知识</w:t>
      </w:r>
    </w:p>
    <w:p w14:paraId="6B1BA6BA" w14:textId="77777777" w:rsidR="00BC682E" w:rsidRDefault="00000000">
      <w:pPr>
        <w:pStyle w:val="3"/>
      </w:pPr>
      <w:r>
        <w:rPr>
          <w:rFonts w:hint="eastAsia"/>
        </w:rPr>
        <w:t>1</w:t>
      </w:r>
      <w:r>
        <w:t xml:space="preserve">.1 </w:t>
      </w:r>
      <w:r>
        <w:rPr>
          <w:rFonts w:hint="eastAsia"/>
        </w:rPr>
        <w:t>欧拉角-四元数-旋转矩阵</w:t>
      </w:r>
    </w:p>
    <w:tbl>
      <w:tblPr>
        <w:tblStyle w:val="a7"/>
        <w:tblW w:w="0" w:type="auto"/>
        <w:tblLook w:val="04A0" w:firstRow="1" w:lastRow="0" w:firstColumn="1" w:lastColumn="0" w:noHBand="0" w:noVBand="1"/>
      </w:tblPr>
      <w:tblGrid>
        <w:gridCol w:w="8522"/>
      </w:tblGrid>
      <w:tr w:rsidR="00BC682E" w14:paraId="30248D8C" w14:textId="77777777">
        <w:tc>
          <w:tcPr>
            <w:tcW w:w="8522" w:type="dxa"/>
          </w:tcPr>
          <w:p w14:paraId="1ED8296E" w14:textId="77777777" w:rsidR="00BC682E" w:rsidRDefault="00000000">
            <w:pPr>
              <w:ind w:firstLineChars="0" w:firstLine="0"/>
            </w:pPr>
            <w:hyperlink r:id="rId86" w:history="1">
              <w:r>
                <w:rPr>
                  <w:rStyle w:val="aa"/>
                </w:rPr>
                <w:t>欧拉角和旋转矩阵之间的转换 - 知乎 (zhihu.com)</w:t>
              </w:r>
            </w:hyperlink>
            <w:r>
              <w:t xml:space="preserve"> – </w:t>
            </w:r>
            <w:r>
              <w:rPr>
                <w:rFonts w:hint="eastAsia"/>
              </w:rPr>
              <w:t>有欧拉角转旋转矩阵的代码</w:t>
            </w:r>
          </w:p>
          <w:p w14:paraId="65BA1E2D" w14:textId="77777777" w:rsidR="00BC682E" w:rsidRDefault="00000000">
            <w:pPr>
              <w:ind w:firstLineChars="0" w:firstLine="0"/>
            </w:pPr>
            <w:hyperlink r:id="rId87" w:history="1">
              <w:r>
                <w:rPr>
                  <w:rStyle w:val="aa"/>
                </w:rPr>
                <w:t>旋转矩阵（Rotation Matrix)的推导 - 知乎 (zhihu.com)</w:t>
              </w:r>
            </w:hyperlink>
          </w:p>
        </w:tc>
      </w:tr>
    </w:tbl>
    <w:p w14:paraId="05570E9A" w14:textId="77777777" w:rsidR="00BC682E" w:rsidRDefault="00000000">
      <w:pPr>
        <w:pStyle w:val="1"/>
      </w:pPr>
      <w:r>
        <w:rPr>
          <w:rFonts w:hint="eastAsia"/>
        </w:rPr>
        <w:t>8</w:t>
      </w:r>
      <w:r>
        <w:t>.23</w:t>
      </w:r>
    </w:p>
    <w:p w14:paraId="77D7DC25" w14:textId="77777777" w:rsidR="00BC682E" w:rsidRDefault="00000000">
      <w:pPr>
        <w:pStyle w:val="2"/>
      </w:pPr>
      <w:r>
        <w:rPr>
          <w:rFonts w:hint="eastAsia"/>
        </w:rPr>
        <w:t>1</w:t>
      </w:r>
      <w:r>
        <w:t xml:space="preserve">. </w:t>
      </w:r>
      <w:r>
        <w:rPr>
          <w:rFonts w:hint="eastAsia"/>
        </w:rPr>
        <w:t xml:space="preserve">点云 </w:t>
      </w:r>
      <w:r>
        <w:t xml:space="preserve">– </w:t>
      </w:r>
      <w:r>
        <w:rPr>
          <w:rFonts w:hint="eastAsia"/>
        </w:rPr>
        <w:t>网络</w:t>
      </w:r>
    </w:p>
    <w:tbl>
      <w:tblPr>
        <w:tblStyle w:val="a7"/>
        <w:tblW w:w="0" w:type="auto"/>
        <w:tblLook w:val="04A0" w:firstRow="1" w:lastRow="0" w:firstColumn="1" w:lastColumn="0" w:noHBand="0" w:noVBand="1"/>
      </w:tblPr>
      <w:tblGrid>
        <w:gridCol w:w="8522"/>
      </w:tblGrid>
      <w:tr w:rsidR="00BC682E" w14:paraId="49B11A9B" w14:textId="77777777">
        <w:tc>
          <w:tcPr>
            <w:tcW w:w="8522" w:type="dxa"/>
          </w:tcPr>
          <w:p w14:paraId="2F256C1B" w14:textId="77777777" w:rsidR="00BC682E" w:rsidRDefault="00000000">
            <w:pPr>
              <w:ind w:firstLineChars="0" w:firstLine="0"/>
            </w:pPr>
            <w:hyperlink r:id="rId88" w:history="1">
              <w:r>
                <w:rPr>
                  <w:rStyle w:val="aa"/>
                </w:rPr>
                <w:t>(36 封私信 / 80 条消息) 点云数据可以用来干什么？ - 知乎 (zhihu.com)</w:t>
              </w:r>
            </w:hyperlink>
          </w:p>
        </w:tc>
      </w:tr>
    </w:tbl>
    <w:p w14:paraId="2A567B23" w14:textId="77777777" w:rsidR="00BC682E" w:rsidRDefault="00000000">
      <w:pPr>
        <w:pStyle w:val="1"/>
      </w:pPr>
      <w:r>
        <w:rPr>
          <w:rFonts w:hint="eastAsia"/>
        </w:rPr>
        <w:t>8</w:t>
      </w:r>
      <w:r>
        <w:t xml:space="preserve">.28 </w:t>
      </w:r>
    </w:p>
    <w:p w14:paraId="52BEA47D" w14:textId="3AE3E4A8" w:rsidR="00BC682E" w:rsidRDefault="00000000">
      <w:pPr>
        <w:pStyle w:val="2"/>
      </w:pPr>
      <w:r>
        <w:rPr>
          <w:rFonts w:hint="eastAsia"/>
        </w:rPr>
        <w:t>1</w:t>
      </w:r>
      <w:r>
        <w:t xml:space="preserve">. </w:t>
      </w:r>
      <w:r>
        <w:rPr>
          <w:rFonts w:hint="eastAsia"/>
        </w:rPr>
        <w:t>手眼标定相关</w:t>
      </w:r>
      <w:r w:rsidR="00153A3F">
        <w:rPr>
          <w:rFonts w:hint="eastAsia"/>
        </w:rPr>
        <w:t>博客</w:t>
      </w:r>
    </w:p>
    <w:tbl>
      <w:tblPr>
        <w:tblStyle w:val="a7"/>
        <w:tblW w:w="0" w:type="auto"/>
        <w:tblLook w:val="04A0" w:firstRow="1" w:lastRow="0" w:firstColumn="1" w:lastColumn="0" w:noHBand="0" w:noVBand="1"/>
      </w:tblPr>
      <w:tblGrid>
        <w:gridCol w:w="8522"/>
      </w:tblGrid>
      <w:tr w:rsidR="00BC682E" w14:paraId="41563E40" w14:textId="77777777">
        <w:tc>
          <w:tcPr>
            <w:tcW w:w="8522" w:type="dxa"/>
          </w:tcPr>
          <w:p w14:paraId="76B920C7" w14:textId="77777777" w:rsidR="00BC682E" w:rsidRDefault="00000000">
            <w:pPr>
              <w:ind w:firstLineChars="0" w:firstLine="0"/>
            </w:pPr>
            <w:hyperlink r:id="rId89" w:history="1">
              <w:r>
                <w:rPr>
                  <w:rStyle w:val="aa"/>
                </w:rPr>
                <w:t>关于手眼标定的误差计算_手眼标定误差计算_boss-dog的博客-CSDN博客</w:t>
              </w:r>
            </w:hyperlink>
          </w:p>
          <w:p w14:paraId="372B7C89" w14:textId="77777777" w:rsidR="00BC682E" w:rsidRDefault="00000000">
            <w:pPr>
              <w:ind w:firstLineChars="0" w:firstLine="0"/>
              <w:rPr>
                <w:rStyle w:val="aa"/>
              </w:rPr>
            </w:pPr>
            <w:hyperlink r:id="rId90" w:history="1">
              <w:r>
                <w:rPr>
                  <w:rStyle w:val="aa"/>
                </w:rPr>
                <w:t>三维旋转：欧拉角、四元数、旋转矩阵、轴角之间的转换 - 知乎 (zhihu.com)</w:t>
              </w:r>
            </w:hyperlink>
          </w:p>
          <w:p w14:paraId="1A55728E" w14:textId="77777777" w:rsidR="00BC682E" w:rsidRDefault="00000000">
            <w:pPr>
              <w:ind w:firstLineChars="0" w:firstLine="0"/>
            </w:pPr>
            <w:hyperlink r:id="rId91" w:history="1">
              <w:r>
                <w:rPr>
                  <w:rStyle w:val="aa"/>
                </w:rPr>
                <w:t>（一）关于手眼标定理论相关的笔记_boss-dog的博客-CSDN博客</w:t>
              </w:r>
            </w:hyperlink>
          </w:p>
          <w:p w14:paraId="5B1882CF" w14:textId="77777777" w:rsidR="00BC682E" w:rsidRDefault="00000000">
            <w:pPr>
              <w:ind w:firstLineChars="0" w:firstLine="0"/>
            </w:pPr>
            <w:hyperlink r:id="rId92" w:history="1">
              <w:r>
                <w:rPr>
                  <w:rStyle w:val="aa"/>
                </w:rPr>
                <w:t>（二）2D视觉机器人的手眼标定流程记录_2d手眼标定动作_boss-dog的博客-CSDN博客</w:t>
              </w:r>
            </w:hyperlink>
          </w:p>
          <w:p w14:paraId="565F1524" w14:textId="77777777" w:rsidR="00BC682E" w:rsidRDefault="00000000">
            <w:pPr>
              <w:ind w:firstLineChars="0" w:firstLine="0"/>
            </w:pPr>
            <w:hyperlink r:id="rId93" w:history="1">
              <w:r>
                <w:rPr>
                  <w:rStyle w:val="aa"/>
                </w:rPr>
                <w:t>（三）手眼标定结果的应用_手眼标定的结果_boss-dog的博客-CSDN博客</w:t>
              </w:r>
            </w:hyperlink>
          </w:p>
          <w:p w14:paraId="18BAED08" w14:textId="77777777" w:rsidR="00BC682E" w:rsidRDefault="00000000">
            <w:pPr>
              <w:ind w:firstLineChars="0" w:firstLine="0"/>
            </w:pPr>
            <w:hyperlink r:id="rId94" w:history="1">
              <w:r>
                <w:rPr>
                  <w:rStyle w:val="aa"/>
                </w:rPr>
                <w:t>SLAM经典文献之：Hand-Eye Calibration（手眼标定） - 知乎 (zhihu.com)</w:t>
              </w:r>
            </w:hyperlink>
          </w:p>
          <w:p w14:paraId="56241569" w14:textId="77777777" w:rsidR="00BC682E" w:rsidRDefault="00000000">
            <w:pPr>
              <w:ind w:firstLineChars="0" w:firstLine="0"/>
            </w:pPr>
            <w:hyperlink r:id="rId95" w:history="1">
              <w:r>
                <w:rPr>
                  <w:rStyle w:val="aa"/>
                </w:rPr>
                <w:t>OpenCV手眼标定（calibrateHandeye()）_hellohake的博客-CSDN博客</w:t>
              </w:r>
            </w:hyperlink>
          </w:p>
        </w:tc>
      </w:tr>
    </w:tbl>
    <w:p w14:paraId="249F06AD" w14:textId="77777777" w:rsidR="00BC682E" w:rsidRDefault="00000000">
      <w:pPr>
        <w:pStyle w:val="1"/>
      </w:pPr>
      <w:r>
        <w:rPr>
          <w:rFonts w:hint="eastAsia"/>
        </w:rPr>
        <w:t>8</w:t>
      </w:r>
      <w:r>
        <w:t xml:space="preserve">.30 </w:t>
      </w:r>
    </w:p>
    <w:p w14:paraId="03CFE422" w14:textId="77777777" w:rsidR="00BC682E" w:rsidRDefault="00000000">
      <w:pPr>
        <w:pStyle w:val="2"/>
      </w:pPr>
      <w:r>
        <w:rPr>
          <w:rFonts w:hint="eastAsia"/>
        </w:rPr>
        <w:t>1</w:t>
      </w:r>
      <w:r>
        <w:t xml:space="preserve">. </w:t>
      </w:r>
      <w:r>
        <w:rPr>
          <w:rFonts w:hint="eastAsia"/>
        </w:rPr>
        <w:t xml:space="preserve">vs问题 </w:t>
      </w:r>
      <w:r>
        <w:t xml:space="preserve">– </w:t>
      </w:r>
      <w:r>
        <w:rPr>
          <w:rFonts w:hint="eastAsia"/>
        </w:rPr>
        <w:t>无法</w:t>
      </w:r>
      <w:r>
        <w:t>Debug</w:t>
      </w:r>
    </w:p>
    <w:tbl>
      <w:tblPr>
        <w:tblStyle w:val="a7"/>
        <w:tblW w:w="0" w:type="auto"/>
        <w:tblLook w:val="04A0" w:firstRow="1" w:lastRow="0" w:firstColumn="1" w:lastColumn="0" w:noHBand="0" w:noVBand="1"/>
      </w:tblPr>
      <w:tblGrid>
        <w:gridCol w:w="8522"/>
      </w:tblGrid>
      <w:tr w:rsidR="00BC682E" w14:paraId="2848313A" w14:textId="77777777">
        <w:tc>
          <w:tcPr>
            <w:tcW w:w="8522" w:type="dxa"/>
          </w:tcPr>
          <w:p w14:paraId="596F9230" w14:textId="77777777" w:rsidR="00BC682E" w:rsidRDefault="00000000">
            <w:pPr>
              <w:ind w:firstLineChars="0" w:firstLine="0"/>
            </w:pPr>
            <w:r>
              <w:rPr>
                <w:rFonts w:hint="eastAsia"/>
              </w:rPr>
              <w:t>按照7</w:t>
            </w:r>
            <w:r>
              <w:t>.17-2.3</w:t>
            </w:r>
            <w:r>
              <w:rPr>
                <w:rFonts w:hint="eastAsia"/>
              </w:rPr>
              <w:t>重新配置即可</w:t>
            </w:r>
          </w:p>
        </w:tc>
      </w:tr>
    </w:tbl>
    <w:p w14:paraId="74954639" w14:textId="77777777" w:rsidR="00BC682E" w:rsidRDefault="00000000">
      <w:pPr>
        <w:pStyle w:val="2"/>
      </w:pPr>
      <w:r>
        <w:rPr>
          <w:rFonts w:hint="eastAsia"/>
        </w:rPr>
        <w:t>2</w:t>
      </w:r>
      <w:r>
        <w:t xml:space="preserve">. </w:t>
      </w:r>
      <w:r>
        <w:rPr>
          <w:rFonts w:hint="eastAsia"/>
        </w:rPr>
        <w:t xml:space="preserve">vs问题 </w:t>
      </w:r>
      <w:r>
        <w:t xml:space="preserve">– </w:t>
      </w:r>
      <w:r>
        <w:rPr>
          <w:rFonts w:hint="eastAsia"/>
        </w:rPr>
        <w:t xml:space="preserve">使用pcl智能指针报错 </w:t>
      </w:r>
      <w:r>
        <w:t xml:space="preserve">– </w:t>
      </w:r>
      <w:r>
        <w:rPr>
          <w:rFonts w:hint="eastAsia"/>
        </w:rPr>
        <w:t>错误代码-1073740940</w:t>
      </w:r>
    </w:p>
    <w:tbl>
      <w:tblPr>
        <w:tblStyle w:val="a7"/>
        <w:tblW w:w="0" w:type="auto"/>
        <w:tblLook w:val="04A0" w:firstRow="1" w:lastRow="0" w:firstColumn="1" w:lastColumn="0" w:noHBand="0" w:noVBand="1"/>
      </w:tblPr>
      <w:tblGrid>
        <w:gridCol w:w="8522"/>
      </w:tblGrid>
      <w:tr w:rsidR="00BC682E" w14:paraId="1BEAF9C5" w14:textId="77777777">
        <w:tc>
          <w:tcPr>
            <w:tcW w:w="8522" w:type="dxa"/>
          </w:tcPr>
          <w:p w14:paraId="1DB3F5D7" w14:textId="77777777" w:rsidR="00BC682E" w:rsidRDefault="00000000">
            <w:pPr>
              <w:ind w:firstLineChars="0" w:firstLine="0"/>
            </w:pPr>
            <w:hyperlink r:id="rId96" w:history="1">
              <w:r>
                <w:rPr>
                  <w:rStyle w:val="aa"/>
                </w:rPr>
                <w:t>PCL求助（一）-- 指针释放_pcl中ptr释放问题_看到我请叫我学C++的博客-CSDN博客</w:t>
              </w:r>
            </w:hyperlink>
            <w:r>
              <w:br/>
              <w:t>VS可以通过项目属性-&gt;C/C++-&gt;代码生成-&gt;启动增强指令集-&gt;选择AVX来解决，我用的</w:t>
            </w:r>
            <w:r>
              <w:lastRenderedPageBreak/>
              <w:t>是PCL1.12.1版本</w:t>
            </w:r>
          </w:p>
        </w:tc>
      </w:tr>
    </w:tbl>
    <w:p w14:paraId="207CCB0B" w14:textId="77777777" w:rsidR="00BC682E" w:rsidRDefault="00000000">
      <w:pPr>
        <w:pStyle w:val="1"/>
      </w:pPr>
      <w:r>
        <w:rPr>
          <w:rFonts w:hint="eastAsia"/>
        </w:rPr>
        <w:lastRenderedPageBreak/>
        <w:t>8</w:t>
      </w:r>
      <w:r>
        <w:t>.31</w:t>
      </w:r>
    </w:p>
    <w:p w14:paraId="6E861B9E" w14:textId="77777777" w:rsidR="00BC682E" w:rsidRDefault="00000000">
      <w:pPr>
        <w:pStyle w:val="2"/>
      </w:pPr>
      <w:r>
        <w:rPr>
          <w:rFonts w:hint="eastAsia"/>
        </w:rPr>
        <w:t>1</w:t>
      </w:r>
      <w:r>
        <w:t xml:space="preserve">. </w:t>
      </w:r>
      <w:r>
        <w:rPr>
          <w:rFonts w:hint="eastAsia"/>
        </w:rPr>
        <w:t>PointNet</w:t>
      </w:r>
      <w:r>
        <w:t xml:space="preserve"> – </w:t>
      </w:r>
      <w:r>
        <w:rPr>
          <w:rFonts w:hint="eastAsia"/>
        </w:rPr>
        <w:t>包含论文解读</w:t>
      </w:r>
    </w:p>
    <w:tbl>
      <w:tblPr>
        <w:tblStyle w:val="a7"/>
        <w:tblW w:w="0" w:type="auto"/>
        <w:tblLook w:val="04A0" w:firstRow="1" w:lastRow="0" w:firstColumn="1" w:lastColumn="0" w:noHBand="0" w:noVBand="1"/>
      </w:tblPr>
      <w:tblGrid>
        <w:gridCol w:w="8522"/>
      </w:tblGrid>
      <w:tr w:rsidR="00BC682E" w14:paraId="54037849" w14:textId="77777777">
        <w:tc>
          <w:tcPr>
            <w:tcW w:w="8522" w:type="dxa"/>
          </w:tcPr>
          <w:p w14:paraId="29DE6633" w14:textId="77777777" w:rsidR="00BC682E" w:rsidRDefault="00000000">
            <w:pPr>
              <w:ind w:firstLineChars="0" w:firstLine="0"/>
            </w:pPr>
            <w:hyperlink r:id="rId97" w:history="1">
              <w:r>
                <w:rPr>
                  <w:rStyle w:val="aa"/>
                </w:rPr>
                <w:t>最全PointNet和PointNet++要点梳理总结_X_Imagine的博客-CSDN博客</w:t>
              </w:r>
            </w:hyperlink>
          </w:p>
        </w:tc>
      </w:tr>
    </w:tbl>
    <w:p w14:paraId="242A667B" w14:textId="77777777" w:rsidR="00BC682E" w:rsidRDefault="00000000">
      <w:pPr>
        <w:pStyle w:val="1"/>
      </w:pPr>
      <w:r>
        <w:rPr>
          <w:rFonts w:hint="eastAsia"/>
        </w:rPr>
        <w:t>9</w:t>
      </w:r>
      <w:r>
        <w:t xml:space="preserve">.1 </w:t>
      </w:r>
    </w:p>
    <w:p w14:paraId="09AA4DFC" w14:textId="77777777" w:rsidR="00BC682E" w:rsidRDefault="00000000">
      <w:pPr>
        <w:pStyle w:val="2"/>
      </w:pPr>
      <w:r>
        <w:t>1.</w:t>
      </w:r>
      <w:r>
        <w:rPr>
          <w:rFonts w:hint="eastAsia"/>
        </w:rPr>
        <w:t>关于点云提取</w:t>
      </w:r>
    </w:p>
    <w:tbl>
      <w:tblPr>
        <w:tblStyle w:val="a7"/>
        <w:tblW w:w="0" w:type="auto"/>
        <w:tblLook w:val="04A0" w:firstRow="1" w:lastRow="0" w:firstColumn="1" w:lastColumn="0" w:noHBand="0" w:noVBand="1"/>
      </w:tblPr>
      <w:tblGrid>
        <w:gridCol w:w="8522"/>
      </w:tblGrid>
      <w:tr w:rsidR="00BC682E" w14:paraId="3D54F408" w14:textId="77777777">
        <w:tc>
          <w:tcPr>
            <w:tcW w:w="8522" w:type="dxa"/>
          </w:tcPr>
          <w:p w14:paraId="657E7318" w14:textId="77777777" w:rsidR="00BC682E" w:rsidRDefault="00000000">
            <w:pPr>
              <w:ind w:firstLineChars="0" w:firstLine="0"/>
            </w:pPr>
            <w:r>
              <w:rPr>
                <w:rFonts w:hint="eastAsia"/>
              </w:rPr>
              <w:t>不要再随便调参数了，仔细看看法向量计算原理，边界点计算原理。</w:t>
            </w:r>
          </w:p>
          <w:p w14:paraId="3F12428D" w14:textId="77777777" w:rsidR="00BC682E" w:rsidRDefault="00BC682E">
            <w:pPr>
              <w:ind w:firstLineChars="0" w:firstLine="0"/>
            </w:pPr>
          </w:p>
          <w:p w14:paraId="3A8FE51A" w14:textId="77777777" w:rsidR="00BC682E" w:rsidRDefault="00000000">
            <w:pPr>
              <w:ind w:firstLineChars="0" w:firstLine="0"/>
            </w:pPr>
            <w:r>
              <w:rPr>
                <w:rFonts w:hint="eastAsia"/>
              </w:rPr>
              <w:t>PCL智能指针：直接将指针传入函数，函数中使用指针就会对指针进行修改，不需要返回指针。经过更改之后，代码运行速度搜搜快，也不会出现报错问题。</w:t>
            </w:r>
          </w:p>
        </w:tc>
      </w:tr>
    </w:tbl>
    <w:p w14:paraId="7F22ABB9" w14:textId="77777777" w:rsidR="00BC682E" w:rsidRDefault="00000000">
      <w:pPr>
        <w:pStyle w:val="2"/>
        <w:numPr>
          <w:ilvl w:val="0"/>
          <w:numId w:val="12"/>
        </w:numPr>
      </w:pPr>
      <w:r>
        <w:rPr>
          <w:rFonts w:hint="eastAsia"/>
        </w:rPr>
        <w:t>提取成功</w:t>
      </w:r>
    </w:p>
    <w:tbl>
      <w:tblPr>
        <w:tblStyle w:val="a7"/>
        <w:tblW w:w="0" w:type="auto"/>
        <w:tblLook w:val="04A0" w:firstRow="1" w:lastRow="0" w:firstColumn="1" w:lastColumn="0" w:noHBand="0" w:noVBand="1"/>
      </w:tblPr>
      <w:tblGrid>
        <w:gridCol w:w="8522"/>
      </w:tblGrid>
      <w:tr w:rsidR="00BC682E" w14:paraId="29E71CB2" w14:textId="77777777">
        <w:tc>
          <w:tcPr>
            <w:tcW w:w="8522" w:type="dxa"/>
          </w:tcPr>
          <w:p w14:paraId="7022C9B9" w14:textId="77777777" w:rsidR="00BC682E" w:rsidRDefault="00000000">
            <w:pPr>
              <w:ind w:firstLine="420"/>
            </w:pPr>
            <w:r>
              <w:rPr>
                <w:rFonts w:hint="eastAsia"/>
              </w:rPr>
              <w:t>终于提取成功了，按照之前的想法，循环即便流程。</w:t>
            </w:r>
          </w:p>
          <w:p w14:paraId="01A19F3E" w14:textId="77777777" w:rsidR="00BC682E" w:rsidRDefault="00000000">
            <w:pPr>
              <w:ind w:firstLine="420"/>
            </w:pPr>
            <w:r>
              <w:rPr>
                <w:rFonts w:hint="eastAsia"/>
              </w:rPr>
              <w:t>但是程序还有待改进，短边滤的有点窄，且右边有一点被截断了</w:t>
            </w:r>
          </w:p>
          <w:p w14:paraId="3066C9B1" w14:textId="77777777" w:rsidR="00BC682E" w:rsidRDefault="00000000">
            <w:pPr>
              <w:ind w:firstLine="420"/>
            </w:pPr>
            <w:r>
              <w:rPr>
                <w:rFonts w:hint="eastAsia"/>
              </w:rPr>
              <w:t>但是这个莫名其妙，这个目标点云(短边)在代码中被认定为边界点 - 参考长边法线角度阈值</w:t>
            </w:r>
          </w:p>
          <w:p w14:paraId="72545FAB" w14:textId="77777777" w:rsidR="00BC682E" w:rsidRDefault="00000000">
            <w:pPr>
              <w:ind w:firstLine="420"/>
            </w:pPr>
            <w:r>
              <w:rPr>
                <w:noProof/>
              </w:rPr>
              <w:drawing>
                <wp:inline distT="0" distB="0" distL="114300" distR="114300" wp14:anchorId="0C1D6A57" wp14:editId="5F853E68">
                  <wp:extent cx="4387850" cy="1758950"/>
                  <wp:effectExtent l="0" t="0" r="6350" b="635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98"/>
                          <a:stretch>
                            <a:fillRect/>
                          </a:stretch>
                        </pic:blipFill>
                        <pic:spPr>
                          <a:xfrm>
                            <a:off x="0" y="0"/>
                            <a:ext cx="4387850" cy="1758950"/>
                          </a:xfrm>
                          <a:prstGeom prst="rect">
                            <a:avLst/>
                          </a:prstGeom>
                          <a:noFill/>
                          <a:ln>
                            <a:noFill/>
                          </a:ln>
                        </pic:spPr>
                      </pic:pic>
                    </a:graphicData>
                  </a:graphic>
                </wp:inline>
              </w:drawing>
            </w:r>
          </w:p>
        </w:tc>
      </w:tr>
      <w:tr w:rsidR="00BC682E" w14:paraId="3BFD4486" w14:textId="77777777">
        <w:tc>
          <w:tcPr>
            <w:tcW w:w="8522" w:type="dxa"/>
          </w:tcPr>
          <w:p w14:paraId="22449462" w14:textId="77777777" w:rsidR="00BC682E" w:rsidRDefault="00000000">
            <w:pPr>
              <w:ind w:firstLine="420"/>
            </w:pPr>
            <w:r>
              <w:rPr>
                <w:noProof/>
              </w:rPr>
              <w:lastRenderedPageBreak/>
              <w:drawing>
                <wp:inline distT="0" distB="0" distL="114300" distR="114300" wp14:anchorId="15B7FB78" wp14:editId="4E36DC58">
                  <wp:extent cx="4781550" cy="2624455"/>
                  <wp:effectExtent l="0" t="0" r="6350" b="444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99"/>
                          <a:stretch>
                            <a:fillRect/>
                          </a:stretch>
                        </pic:blipFill>
                        <pic:spPr>
                          <a:xfrm>
                            <a:off x="0" y="0"/>
                            <a:ext cx="4781550" cy="2624455"/>
                          </a:xfrm>
                          <a:prstGeom prst="rect">
                            <a:avLst/>
                          </a:prstGeom>
                          <a:noFill/>
                          <a:ln>
                            <a:noFill/>
                          </a:ln>
                        </pic:spPr>
                      </pic:pic>
                    </a:graphicData>
                  </a:graphic>
                </wp:inline>
              </w:drawing>
            </w:r>
          </w:p>
        </w:tc>
      </w:tr>
      <w:tr w:rsidR="00BC682E" w14:paraId="2B768E9C" w14:textId="77777777">
        <w:tc>
          <w:tcPr>
            <w:tcW w:w="8522" w:type="dxa"/>
          </w:tcPr>
          <w:p w14:paraId="7E3AA91C" w14:textId="77777777" w:rsidR="00BC682E" w:rsidRDefault="00000000">
            <w:pPr>
              <w:ind w:firstLine="420"/>
            </w:pPr>
            <w:r>
              <w:rPr>
                <w:noProof/>
              </w:rPr>
              <w:drawing>
                <wp:inline distT="0" distB="0" distL="114300" distR="114300" wp14:anchorId="29B00D30" wp14:editId="61F6AF85">
                  <wp:extent cx="4754245" cy="2733675"/>
                  <wp:effectExtent l="0" t="0" r="8255" b="952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100"/>
                          <a:stretch>
                            <a:fillRect/>
                          </a:stretch>
                        </pic:blipFill>
                        <pic:spPr>
                          <a:xfrm>
                            <a:off x="0" y="0"/>
                            <a:ext cx="4754245" cy="2733675"/>
                          </a:xfrm>
                          <a:prstGeom prst="rect">
                            <a:avLst/>
                          </a:prstGeom>
                          <a:noFill/>
                          <a:ln>
                            <a:noFill/>
                          </a:ln>
                        </pic:spPr>
                      </pic:pic>
                    </a:graphicData>
                  </a:graphic>
                </wp:inline>
              </w:drawing>
            </w:r>
          </w:p>
        </w:tc>
      </w:tr>
      <w:tr w:rsidR="00BC682E" w14:paraId="6E2AA1C8" w14:textId="77777777">
        <w:tc>
          <w:tcPr>
            <w:tcW w:w="8522" w:type="dxa"/>
          </w:tcPr>
          <w:p w14:paraId="7E49BED3" w14:textId="77777777" w:rsidR="00BC682E" w:rsidRDefault="00000000">
            <w:pPr>
              <w:ind w:firstLine="420"/>
            </w:pPr>
            <w:r>
              <w:rPr>
                <w:noProof/>
              </w:rPr>
              <w:drawing>
                <wp:inline distT="0" distB="0" distL="114300" distR="114300" wp14:anchorId="4FB86D4A" wp14:editId="71457FE7">
                  <wp:extent cx="4771390" cy="2907665"/>
                  <wp:effectExtent l="0" t="0" r="3810" b="63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101"/>
                          <a:stretch>
                            <a:fillRect/>
                          </a:stretch>
                        </pic:blipFill>
                        <pic:spPr>
                          <a:xfrm>
                            <a:off x="0" y="0"/>
                            <a:ext cx="4771390" cy="2907665"/>
                          </a:xfrm>
                          <a:prstGeom prst="rect">
                            <a:avLst/>
                          </a:prstGeom>
                          <a:noFill/>
                          <a:ln>
                            <a:noFill/>
                          </a:ln>
                        </pic:spPr>
                      </pic:pic>
                    </a:graphicData>
                  </a:graphic>
                </wp:inline>
              </w:drawing>
            </w:r>
          </w:p>
        </w:tc>
      </w:tr>
    </w:tbl>
    <w:p w14:paraId="748D5CAE" w14:textId="77777777" w:rsidR="00BC682E" w:rsidRDefault="00000000">
      <w:pPr>
        <w:pStyle w:val="2"/>
        <w:numPr>
          <w:ilvl w:val="0"/>
          <w:numId w:val="12"/>
        </w:numPr>
      </w:pPr>
      <w:r>
        <w:rPr>
          <w:rFonts w:hint="eastAsia"/>
        </w:rPr>
        <w:lastRenderedPageBreak/>
        <w:t>点云提取截图</w:t>
      </w:r>
    </w:p>
    <w:tbl>
      <w:tblPr>
        <w:tblStyle w:val="a7"/>
        <w:tblW w:w="0" w:type="auto"/>
        <w:tblLook w:val="04A0" w:firstRow="1" w:lastRow="0" w:firstColumn="1" w:lastColumn="0" w:noHBand="0" w:noVBand="1"/>
      </w:tblPr>
      <w:tblGrid>
        <w:gridCol w:w="4261"/>
        <w:gridCol w:w="4261"/>
      </w:tblGrid>
      <w:tr w:rsidR="00BC682E" w14:paraId="2F786E9B" w14:textId="77777777">
        <w:tc>
          <w:tcPr>
            <w:tcW w:w="4261" w:type="dxa"/>
          </w:tcPr>
          <w:p w14:paraId="6E29761F" w14:textId="77777777" w:rsidR="00BC682E" w:rsidRDefault="00000000">
            <w:pPr>
              <w:ind w:firstLine="420"/>
            </w:pPr>
            <w:r>
              <w:rPr>
                <w:noProof/>
              </w:rPr>
              <w:drawing>
                <wp:inline distT="0" distB="0" distL="114300" distR="114300" wp14:anchorId="1248C0D3" wp14:editId="0C1A1487">
                  <wp:extent cx="661035" cy="2727960"/>
                  <wp:effectExtent l="0" t="0" r="12065" b="254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102"/>
                          <a:stretch>
                            <a:fillRect/>
                          </a:stretch>
                        </pic:blipFill>
                        <pic:spPr>
                          <a:xfrm>
                            <a:off x="0" y="0"/>
                            <a:ext cx="661035" cy="2727960"/>
                          </a:xfrm>
                          <a:prstGeom prst="rect">
                            <a:avLst/>
                          </a:prstGeom>
                          <a:noFill/>
                          <a:ln>
                            <a:noFill/>
                          </a:ln>
                        </pic:spPr>
                      </pic:pic>
                    </a:graphicData>
                  </a:graphic>
                </wp:inline>
              </w:drawing>
            </w:r>
            <w:r>
              <w:rPr>
                <w:noProof/>
              </w:rPr>
              <w:drawing>
                <wp:inline distT="0" distB="0" distL="114300" distR="114300" wp14:anchorId="5F924985" wp14:editId="0A1B624A">
                  <wp:extent cx="728345" cy="2813685"/>
                  <wp:effectExtent l="0" t="0" r="8255" b="571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103"/>
                          <a:stretch>
                            <a:fillRect/>
                          </a:stretch>
                        </pic:blipFill>
                        <pic:spPr>
                          <a:xfrm>
                            <a:off x="0" y="0"/>
                            <a:ext cx="728345" cy="2813685"/>
                          </a:xfrm>
                          <a:prstGeom prst="rect">
                            <a:avLst/>
                          </a:prstGeom>
                          <a:noFill/>
                          <a:ln>
                            <a:noFill/>
                          </a:ln>
                        </pic:spPr>
                      </pic:pic>
                    </a:graphicData>
                  </a:graphic>
                </wp:inline>
              </w:drawing>
            </w:r>
          </w:p>
        </w:tc>
        <w:tc>
          <w:tcPr>
            <w:tcW w:w="4261" w:type="dxa"/>
          </w:tcPr>
          <w:p w14:paraId="47A5674A" w14:textId="77777777" w:rsidR="00BC682E" w:rsidRDefault="00000000">
            <w:pPr>
              <w:ind w:firstLine="420"/>
            </w:pPr>
            <w:r>
              <w:rPr>
                <w:noProof/>
              </w:rPr>
              <w:drawing>
                <wp:inline distT="0" distB="0" distL="114300" distR="114300" wp14:anchorId="579664BB" wp14:editId="3FA34E73">
                  <wp:extent cx="382270" cy="3242310"/>
                  <wp:effectExtent l="0" t="0" r="11430" b="889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04"/>
                          <a:stretch>
                            <a:fillRect/>
                          </a:stretch>
                        </pic:blipFill>
                        <pic:spPr>
                          <a:xfrm>
                            <a:off x="0" y="0"/>
                            <a:ext cx="382270" cy="3242310"/>
                          </a:xfrm>
                          <a:prstGeom prst="rect">
                            <a:avLst/>
                          </a:prstGeom>
                          <a:noFill/>
                          <a:ln>
                            <a:noFill/>
                          </a:ln>
                        </pic:spPr>
                      </pic:pic>
                    </a:graphicData>
                  </a:graphic>
                </wp:inline>
              </w:drawing>
            </w:r>
            <w:r>
              <w:rPr>
                <w:noProof/>
              </w:rPr>
              <w:drawing>
                <wp:inline distT="0" distB="0" distL="114300" distR="114300" wp14:anchorId="7705568F" wp14:editId="22D6A26A">
                  <wp:extent cx="371475" cy="3282950"/>
                  <wp:effectExtent l="0" t="0" r="9525" b="635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371475" cy="3282950"/>
                          </a:xfrm>
                          <a:prstGeom prst="rect">
                            <a:avLst/>
                          </a:prstGeom>
                          <a:noFill/>
                          <a:ln>
                            <a:noFill/>
                          </a:ln>
                        </pic:spPr>
                      </pic:pic>
                    </a:graphicData>
                  </a:graphic>
                </wp:inline>
              </w:drawing>
            </w:r>
          </w:p>
        </w:tc>
      </w:tr>
    </w:tbl>
    <w:p w14:paraId="3A37F94A" w14:textId="7F663665" w:rsidR="00BC682E" w:rsidRDefault="009C5BFA" w:rsidP="009C5BFA">
      <w:pPr>
        <w:pStyle w:val="1"/>
      </w:pPr>
      <w:r>
        <w:rPr>
          <w:rFonts w:hint="eastAsia"/>
        </w:rPr>
        <w:t>9</w:t>
      </w:r>
      <w:r>
        <w:t>.15</w:t>
      </w:r>
    </w:p>
    <w:p w14:paraId="0F41CCD0" w14:textId="12DAAA9D" w:rsidR="009C5BFA" w:rsidRDefault="009C5BFA" w:rsidP="00D00DFE">
      <w:pPr>
        <w:pStyle w:val="2"/>
      </w:pPr>
      <w:r>
        <w:rPr>
          <w:rFonts w:hint="eastAsia"/>
        </w:rPr>
        <w:t>1</w:t>
      </w:r>
      <w:r>
        <w:t xml:space="preserve">. </w:t>
      </w:r>
      <w:r>
        <w:rPr>
          <w:rFonts w:hint="eastAsia"/>
        </w:rPr>
        <w:t>手眼标定相关博客</w:t>
      </w:r>
    </w:p>
    <w:tbl>
      <w:tblPr>
        <w:tblStyle w:val="a7"/>
        <w:tblW w:w="0" w:type="auto"/>
        <w:tblLook w:val="04A0" w:firstRow="1" w:lastRow="0" w:firstColumn="1" w:lastColumn="0" w:noHBand="0" w:noVBand="1"/>
      </w:tblPr>
      <w:tblGrid>
        <w:gridCol w:w="8522"/>
      </w:tblGrid>
      <w:tr w:rsidR="00D00DFE" w14:paraId="5A6A3485" w14:textId="77777777" w:rsidTr="00D00DFE">
        <w:tc>
          <w:tcPr>
            <w:tcW w:w="8522" w:type="dxa"/>
          </w:tcPr>
          <w:p w14:paraId="40821B9D" w14:textId="580D9438" w:rsidR="00D00DFE" w:rsidRDefault="00000000" w:rsidP="00D00DFE">
            <w:pPr>
              <w:ind w:firstLineChars="0" w:firstLine="0"/>
            </w:pPr>
            <w:hyperlink r:id="rId106" w:history="1">
              <w:r w:rsidR="002431AB">
                <w:rPr>
                  <w:rStyle w:val="aa"/>
                </w:rPr>
                <w:t>机械臂手眼标定原理及代码_右乘联体左乘基_绿竹巷人的博客-CSDN博客</w:t>
              </w:r>
            </w:hyperlink>
          </w:p>
        </w:tc>
      </w:tr>
    </w:tbl>
    <w:p w14:paraId="69D00F17" w14:textId="4031E761" w:rsidR="00D00DFE" w:rsidRDefault="008930EB" w:rsidP="008930EB">
      <w:pPr>
        <w:pStyle w:val="1"/>
      </w:pPr>
      <w:r>
        <w:rPr>
          <w:rFonts w:hint="eastAsia"/>
        </w:rPr>
        <w:t>1</w:t>
      </w:r>
      <w:r>
        <w:t>0.8</w:t>
      </w:r>
    </w:p>
    <w:p w14:paraId="558643D0" w14:textId="44482D67" w:rsidR="008930EB" w:rsidRDefault="008930EB" w:rsidP="008930EB">
      <w:pPr>
        <w:pStyle w:val="2"/>
      </w:pPr>
      <w:r>
        <w:rPr>
          <w:rFonts w:hint="eastAsia"/>
        </w:rPr>
        <w:t>1</w:t>
      </w:r>
      <w:r>
        <w:t>.</w:t>
      </w:r>
      <w:r w:rsidR="0036374D">
        <w:rPr>
          <w:rFonts w:hint="eastAsia"/>
        </w:rPr>
        <w:t xml:space="preserve">失败 </w:t>
      </w:r>
      <w:r w:rsidR="0036374D">
        <w:t xml:space="preserve">- </w:t>
      </w:r>
      <w:r>
        <w:rPr>
          <w:rFonts w:hint="eastAsia"/>
        </w:rPr>
        <w:t>搭建socks</w:t>
      </w:r>
      <w:r>
        <w:t>5</w:t>
      </w:r>
      <w:r>
        <w:rPr>
          <w:rFonts w:hint="eastAsia"/>
        </w:rPr>
        <w:t>代理服务器</w:t>
      </w:r>
    </w:p>
    <w:tbl>
      <w:tblPr>
        <w:tblStyle w:val="a7"/>
        <w:tblW w:w="0" w:type="auto"/>
        <w:tblLook w:val="04A0" w:firstRow="1" w:lastRow="0" w:firstColumn="1" w:lastColumn="0" w:noHBand="0" w:noVBand="1"/>
      </w:tblPr>
      <w:tblGrid>
        <w:gridCol w:w="8522"/>
      </w:tblGrid>
      <w:tr w:rsidR="008930EB" w14:paraId="1FB55AE4" w14:textId="77777777" w:rsidTr="008930EB">
        <w:tc>
          <w:tcPr>
            <w:tcW w:w="8522" w:type="dxa"/>
          </w:tcPr>
          <w:p w14:paraId="30DE57A4" w14:textId="77777777" w:rsidR="008930EB" w:rsidRDefault="00000000" w:rsidP="008930EB">
            <w:pPr>
              <w:ind w:firstLineChars="0" w:firstLine="0"/>
              <w:rPr>
                <w:rStyle w:val="aa"/>
              </w:rPr>
            </w:pPr>
            <w:hyperlink r:id="rId107" w:history="1">
              <w:r w:rsidR="008930EB">
                <w:rPr>
                  <w:rStyle w:val="aa"/>
                </w:rPr>
                <w:t>服务器搭建Socks5代理详细教程-帮助文档-蓝米云 (lanmicloud.com)</w:t>
              </w:r>
            </w:hyperlink>
          </w:p>
          <w:p w14:paraId="700234ED" w14:textId="2C12DFFF" w:rsidR="00187792" w:rsidRPr="00187792" w:rsidRDefault="00187792" w:rsidP="008930EB">
            <w:pPr>
              <w:ind w:firstLineChars="0" w:firstLine="0"/>
            </w:pPr>
            <w:r w:rsidRPr="00187792">
              <w:rPr>
                <w:rStyle w:val="aa"/>
                <w:rFonts w:hint="eastAsia"/>
                <w:color w:val="auto"/>
                <w:u w:val="none"/>
              </w:rPr>
              <w:t>搭建不了啊</w:t>
            </w:r>
          </w:p>
        </w:tc>
      </w:tr>
      <w:tr w:rsidR="00187792" w14:paraId="2678A592" w14:textId="77777777" w:rsidTr="008930EB">
        <w:tc>
          <w:tcPr>
            <w:tcW w:w="8522" w:type="dxa"/>
          </w:tcPr>
          <w:p w14:paraId="19DF4C23" w14:textId="77777777" w:rsidR="00187792" w:rsidRDefault="00187792" w:rsidP="008930EB">
            <w:pPr>
              <w:ind w:firstLineChars="0" w:firstLine="0"/>
            </w:pPr>
          </w:p>
        </w:tc>
      </w:tr>
    </w:tbl>
    <w:p w14:paraId="2E6FD815" w14:textId="09FDD036" w:rsidR="008930EB" w:rsidRDefault="00187792" w:rsidP="00187792">
      <w:pPr>
        <w:pStyle w:val="2"/>
      </w:pPr>
      <w:r>
        <w:rPr>
          <w:rFonts w:hint="eastAsia"/>
        </w:rPr>
        <w:t>2</w:t>
      </w:r>
      <w:r>
        <w:t xml:space="preserve">. </w:t>
      </w:r>
      <w:r>
        <w:rPr>
          <w:rFonts w:hint="eastAsia"/>
        </w:rPr>
        <w:t>突然无法使用conda命令</w:t>
      </w:r>
    </w:p>
    <w:tbl>
      <w:tblPr>
        <w:tblStyle w:val="a7"/>
        <w:tblW w:w="0" w:type="auto"/>
        <w:tblLook w:val="04A0" w:firstRow="1" w:lastRow="0" w:firstColumn="1" w:lastColumn="0" w:noHBand="0" w:noVBand="1"/>
      </w:tblPr>
      <w:tblGrid>
        <w:gridCol w:w="8522"/>
      </w:tblGrid>
      <w:tr w:rsidR="00187792" w14:paraId="3F266CFF" w14:textId="77777777" w:rsidTr="00187792">
        <w:tc>
          <w:tcPr>
            <w:tcW w:w="8522" w:type="dxa"/>
          </w:tcPr>
          <w:p w14:paraId="60BFF4FD" w14:textId="24A062FC" w:rsidR="00187792" w:rsidRDefault="00187792" w:rsidP="00187792">
            <w:pPr>
              <w:ind w:firstLineChars="0" w:firstLine="0"/>
            </w:pPr>
            <w:r>
              <w:rPr>
                <w:rFonts w:hint="eastAsia"/>
              </w:rPr>
              <w:t>在命令行无法使用conda命令，但是</w:t>
            </w:r>
            <w:r w:rsidRPr="00187792">
              <w:t>conda --no-plugins</w:t>
            </w:r>
            <w:r>
              <w:rPr>
                <w:rFonts w:hint="eastAsia"/>
              </w:rPr>
              <w:t>可以，这个命令表示的是禁用所有插件，然后就可以使用了。之后使用</w:t>
            </w:r>
            <w:r w:rsidRPr="00187792">
              <w:t>conda --no-plugins update conda</w:t>
            </w:r>
            <w:r>
              <w:rPr>
                <w:rFonts w:hint="eastAsia"/>
              </w:rPr>
              <w:t>更新conda即可，之后conda命令就可以用了。</w:t>
            </w:r>
          </w:p>
        </w:tc>
      </w:tr>
    </w:tbl>
    <w:p w14:paraId="69296475" w14:textId="48969FB8" w:rsidR="00187792" w:rsidRDefault="0036374D" w:rsidP="0036374D">
      <w:pPr>
        <w:pStyle w:val="1"/>
      </w:pPr>
      <w:r>
        <w:rPr>
          <w:rFonts w:hint="eastAsia"/>
        </w:rPr>
        <w:t>1</w:t>
      </w:r>
      <w:r>
        <w:t>0.10</w:t>
      </w:r>
    </w:p>
    <w:p w14:paraId="557A27E4" w14:textId="0DA9CBA4" w:rsidR="0036374D" w:rsidRDefault="0036374D" w:rsidP="0036374D">
      <w:pPr>
        <w:pStyle w:val="2"/>
      </w:pPr>
      <w:r>
        <w:rPr>
          <w:rFonts w:hint="eastAsia"/>
        </w:rPr>
        <w:t>1</w:t>
      </w:r>
      <w:r>
        <w:t>.</w:t>
      </w:r>
      <w:r>
        <w:rPr>
          <w:rFonts w:hint="eastAsia"/>
        </w:rPr>
        <w:t>关于访问某些网页很慢的问题</w:t>
      </w:r>
    </w:p>
    <w:tbl>
      <w:tblPr>
        <w:tblStyle w:val="a7"/>
        <w:tblW w:w="0" w:type="auto"/>
        <w:tblLook w:val="04A0" w:firstRow="1" w:lastRow="0" w:firstColumn="1" w:lastColumn="0" w:noHBand="0" w:noVBand="1"/>
      </w:tblPr>
      <w:tblGrid>
        <w:gridCol w:w="8522"/>
      </w:tblGrid>
      <w:tr w:rsidR="0036374D" w14:paraId="1DE9F168" w14:textId="77777777" w:rsidTr="0036374D">
        <w:tc>
          <w:tcPr>
            <w:tcW w:w="8522" w:type="dxa"/>
          </w:tcPr>
          <w:p w14:paraId="26F2F0D6" w14:textId="77777777" w:rsidR="0036374D" w:rsidRDefault="0036374D" w:rsidP="0036374D">
            <w:pPr>
              <w:ind w:firstLineChars="0" w:firstLine="0"/>
            </w:pPr>
            <w:r>
              <w:rPr>
                <w:rFonts w:hint="eastAsia"/>
              </w:rPr>
              <w:t>1</w:t>
            </w:r>
            <w:r>
              <w:t xml:space="preserve">. </w:t>
            </w:r>
            <w:r>
              <w:rPr>
                <w:rFonts w:hint="eastAsia"/>
              </w:rPr>
              <w:t>打开网页控制台，查看哪些域名地址访问过慢，使用ip测速工具找到一个访问比较快的</w:t>
            </w:r>
            <w:r>
              <w:rPr>
                <w:rFonts w:hint="eastAsia"/>
              </w:rPr>
              <w:lastRenderedPageBreak/>
              <w:t>站点，然后更改</w:t>
            </w:r>
            <w:r w:rsidRPr="0036374D">
              <w:t>C:\Windows\System32\drivers\etc</w:t>
            </w:r>
            <w:r>
              <w:rPr>
                <w:rFonts w:hint="eastAsia"/>
              </w:rPr>
              <w:t>\hosts文件</w:t>
            </w:r>
          </w:p>
          <w:p w14:paraId="35D3EAF8" w14:textId="04F401D5" w:rsidR="0036374D" w:rsidRDefault="0036374D" w:rsidP="0036374D">
            <w:pPr>
              <w:ind w:firstLineChars="0" w:firstLine="0"/>
            </w:pPr>
            <w:r w:rsidRPr="0036374D">
              <w:rPr>
                <w:noProof/>
              </w:rPr>
              <w:drawing>
                <wp:inline distT="0" distB="0" distL="0" distR="0" wp14:anchorId="1FF6EC29" wp14:editId="5ECE9D53">
                  <wp:extent cx="4191585" cy="390580"/>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91585" cy="390580"/>
                          </a:xfrm>
                          <a:prstGeom prst="rect">
                            <a:avLst/>
                          </a:prstGeom>
                        </pic:spPr>
                      </pic:pic>
                    </a:graphicData>
                  </a:graphic>
                </wp:inline>
              </w:drawing>
            </w:r>
          </w:p>
        </w:tc>
      </w:tr>
    </w:tbl>
    <w:p w14:paraId="45F5F9EA" w14:textId="5D97D4CB" w:rsidR="0036374D" w:rsidRDefault="001B6408" w:rsidP="001B6408">
      <w:pPr>
        <w:pStyle w:val="1"/>
      </w:pPr>
      <w:r w:rsidRPr="001B6408">
        <w:lastRenderedPageBreak/>
        <w:t>10.18</w:t>
      </w:r>
    </w:p>
    <w:p w14:paraId="24CB6037" w14:textId="636370B8" w:rsidR="001B6408" w:rsidRDefault="001B6408" w:rsidP="001B6408">
      <w:pPr>
        <w:pStyle w:val="2"/>
      </w:pPr>
      <w:r>
        <w:rPr>
          <w:rFonts w:hint="eastAsia"/>
        </w:rPr>
        <w:t>求解手眼矩阵(</w:t>
      </w:r>
      <w:r>
        <w:t>TSAI &amp; PSO)</w:t>
      </w:r>
    </w:p>
    <w:tbl>
      <w:tblPr>
        <w:tblStyle w:val="a7"/>
        <w:tblW w:w="0" w:type="auto"/>
        <w:tblLook w:val="04A0" w:firstRow="1" w:lastRow="0" w:firstColumn="1" w:lastColumn="0" w:noHBand="0" w:noVBand="1"/>
      </w:tblPr>
      <w:tblGrid>
        <w:gridCol w:w="8522"/>
      </w:tblGrid>
      <w:tr w:rsidR="001B6408" w14:paraId="13C7A1EE" w14:textId="77777777" w:rsidTr="001B6408">
        <w:tc>
          <w:tcPr>
            <w:tcW w:w="8522" w:type="dxa"/>
          </w:tcPr>
          <w:p w14:paraId="0745973D" w14:textId="4E61C233" w:rsidR="001B6408" w:rsidRDefault="001B6408" w:rsidP="001B6408">
            <w:pPr>
              <w:ind w:firstLineChars="0" w:firstLine="0"/>
            </w:pPr>
            <w:r>
              <w:rPr>
                <w:rFonts w:hint="eastAsia"/>
              </w:rPr>
              <w:t>结论，现有数据差别不大。其次c</w:t>
            </w:r>
            <w:r>
              <w:t>++</w:t>
            </w:r>
            <w:r>
              <w:rPr>
                <w:rFonts w:hint="eastAsia"/>
              </w:rPr>
              <w:t>速度比python快的不止一个量级</w:t>
            </w:r>
            <w:r w:rsidR="00183602">
              <w:rPr>
                <w:rFonts w:hint="eastAsia"/>
              </w:rPr>
              <w:t>。</w:t>
            </w:r>
            <w:r w:rsidR="00183602">
              <w:br/>
            </w:r>
            <w:r w:rsidR="00183602">
              <w:rPr>
                <w:rFonts w:hint="eastAsia"/>
              </w:rPr>
              <w:t>x</w:t>
            </w:r>
            <w:r w:rsidR="00183602">
              <w:t>,y,z</w:t>
            </w:r>
            <w:r w:rsidR="00183602">
              <w:rPr>
                <w:rFonts w:hint="eastAsia"/>
              </w:rPr>
              <w:t>误差的平均：TSAI在0</w:t>
            </w:r>
            <w:r w:rsidR="00183602">
              <w:t>.24</w:t>
            </w:r>
            <w:r w:rsidR="00183602">
              <w:rPr>
                <w:rFonts w:hint="eastAsia"/>
              </w:rPr>
              <w:t>多一点，PSO也就在0</w:t>
            </w:r>
            <w:r w:rsidR="00183602">
              <w:t>.23</w:t>
            </w:r>
            <w:r w:rsidR="00183602">
              <w:rPr>
                <w:rFonts w:hint="eastAsia"/>
              </w:rPr>
              <w:t>多一点</w:t>
            </w:r>
            <w:r w:rsidR="000B507B">
              <w:rPr>
                <w:rFonts w:hint="eastAsia"/>
              </w:rPr>
              <w:t>。</w:t>
            </w:r>
          </w:p>
        </w:tc>
      </w:tr>
      <w:tr w:rsidR="001B6408" w14:paraId="33C8E83D" w14:textId="77777777" w:rsidTr="001B6408">
        <w:tc>
          <w:tcPr>
            <w:tcW w:w="8522" w:type="dxa"/>
          </w:tcPr>
          <w:p w14:paraId="6C9BE5B9" w14:textId="04D9C76D" w:rsidR="001B6408" w:rsidRDefault="00183602" w:rsidP="001B6408">
            <w:pPr>
              <w:ind w:firstLineChars="0" w:firstLine="0"/>
            </w:pPr>
            <w:r>
              <w:rPr>
                <w:noProof/>
              </w:rPr>
              <w:drawing>
                <wp:inline distT="0" distB="0" distL="0" distR="0" wp14:anchorId="31C44996" wp14:editId="5247C0AE">
                  <wp:extent cx="5274310" cy="23431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343150"/>
                          </a:xfrm>
                          <a:prstGeom prst="rect">
                            <a:avLst/>
                          </a:prstGeom>
                        </pic:spPr>
                      </pic:pic>
                    </a:graphicData>
                  </a:graphic>
                </wp:inline>
              </w:drawing>
            </w:r>
          </w:p>
        </w:tc>
      </w:tr>
    </w:tbl>
    <w:p w14:paraId="78E8321C" w14:textId="06C6AC41" w:rsidR="001B6408" w:rsidRDefault="007E2DA8" w:rsidP="007E2DA8">
      <w:pPr>
        <w:pStyle w:val="2"/>
      </w:pPr>
      <w:r>
        <w:rPr>
          <w:rFonts w:hint="eastAsia"/>
        </w:rPr>
        <w:t>胶道点云中心线提取</w:t>
      </w:r>
    </w:p>
    <w:tbl>
      <w:tblPr>
        <w:tblStyle w:val="a7"/>
        <w:tblW w:w="0" w:type="auto"/>
        <w:tblLook w:val="04A0" w:firstRow="1" w:lastRow="0" w:firstColumn="1" w:lastColumn="0" w:noHBand="0" w:noVBand="1"/>
      </w:tblPr>
      <w:tblGrid>
        <w:gridCol w:w="8522"/>
      </w:tblGrid>
      <w:tr w:rsidR="007E2DA8" w14:paraId="76E0843B" w14:textId="77777777" w:rsidTr="007E2DA8">
        <w:tc>
          <w:tcPr>
            <w:tcW w:w="8522" w:type="dxa"/>
          </w:tcPr>
          <w:p w14:paraId="6976351D" w14:textId="600DE58D" w:rsidR="007E2DA8" w:rsidRDefault="007E2DA8" w:rsidP="007E2DA8">
            <w:pPr>
              <w:ind w:firstLineChars="0" w:firstLine="0"/>
            </w:pPr>
            <w:r>
              <w:rPr>
                <w:rFonts w:hint="eastAsia"/>
              </w:rPr>
              <w:t>根据每条线激光对应点云中点的y轴坐标相同，求解x轴中值并提取对应点即可。</w:t>
            </w:r>
          </w:p>
        </w:tc>
      </w:tr>
      <w:tr w:rsidR="007E2DA8" w14:paraId="41C014B9" w14:textId="77777777" w:rsidTr="007E2DA8">
        <w:tc>
          <w:tcPr>
            <w:tcW w:w="8522" w:type="dxa"/>
          </w:tcPr>
          <w:p w14:paraId="1E3DBE73" w14:textId="77777777" w:rsidR="007E2DA8" w:rsidRDefault="007E2DA8" w:rsidP="007E2DA8">
            <w:pPr>
              <w:ind w:firstLineChars="0" w:firstLine="0"/>
            </w:pPr>
          </w:p>
        </w:tc>
      </w:tr>
      <w:tr w:rsidR="00970541" w14:paraId="40B458D6" w14:textId="77777777" w:rsidTr="007E2DA8">
        <w:tc>
          <w:tcPr>
            <w:tcW w:w="8522" w:type="dxa"/>
          </w:tcPr>
          <w:p w14:paraId="4460629F" w14:textId="77777777" w:rsidR="00970541" w:rsidRDefault="00970541" w:rsidP="007E2DA8">
            <w:pPr>
              <w:ind w:firstLineChars="0" w:firstLine="0"/>
            </w:pPr>
          </w:p>
        </w:tc>
      </w:tr>
    </w:tbl>
    <w:p w14:paraId="0ECAF5DC" w14:textId="65644F03" w:rsidR="007E2DA8" w:rsidRDefault="00087D0A" w:rsidP="002E1B67">
      <w:pPr>
        <w:pStyle w:val="2"/>
      </w:pPr>
      <w:r>
        <w:rPr>
          <w:rFonts w:hint="eastAsia"/>
        </w:rPr>
        <w:t>FRP实现内网穿透</w:t>
      </w:r>
    </w:p>
    <w:tbl>
      <w:tblPr>
        <w:tblStyle w:val="a7"/>
        <w:tblW w:w="0" w:type="auto"/>
        <w:tblLook w:val="04A0" w:firstRow="1" w:lastRow="0" w:firstColumn="1" w:lastColumn="0" w:noHBand="0" w:noVBand="1"/>
      </w:tblPr>
      <w:tblGrid>
        <w:gridCol w:w="8522"/>
      </w:tblGrid>
      <w:tr w:rsidR="00087D0A" w14:paraId="34BD9C03" w14:textId="77777777" w:rsidTr="00087D0A">
        <w:tc>
          <w:tcPr>
            <w:tcW w:w="8522" w:type="dxa"/>
          </w:tcPr>
          <w:p w14:paraId="52983888" w14:textId="6F9B7A53" w:rsidR="00087D0A" w:rsidRDefault="00000000" w:rsidP="00087D0A">
            <w:pPr>
              <w:ind w:firstLineChars="0" w:firstLine="0"/>
            </w:pPr>
            <w:hyperlink r:id="rId110" w:history="1">
              <w:r w:rsidR="00677B00">
                <w:rPr>
                  <w:rStyle w:val="aa"/>
                </w:rPr>
                <w:t>5 分钟，使用内网穿透快速实现远程桌面 - 知乎 (zhihu.com)</w:t>
              </w:r>
            </w:hyperlink>
          </w:p>
        </w:tc>
      </w:tr>
      <w:tr w:rsidR="00087D0A" w14:paraId="3192118C" w14:textId="77777777" w:rsidTr="00087D0A">
        <w:tc>
          <w:tcPr>
            <w:tcW w:w="8522" w:type="dxa"/>
          </w:tcPr>
          <w:p w14:paraId="6916FA6D" w14:textId="27B57B08" w:rsidR="00087D0A" w:rsidRDefault="00000000" w:rsidP="00087D0A">
            <w:pPr>
              <w:ind w:firstLineChars="0" w:firstLine="0"/>
            </w:pPr>
            <w:hyperlink r:id="rId111" w:history="1">
              <w:r w:rsidR="00677B00">
                <w:rPr>
                  <w:rStyle w:val="aa"/>
                </w:rPr>
                <w:t>Frp内网穿透-CSDN博客</w:t>
              </w:r>
            </w:hyperlink>
          </w:p>
        </w:tc>
      </w:tr>
    </w:tbl>
    <w:p w14:paraId="543819B4" w14:textId="4189C653" w:rsidR="00087D0A" w:rsidRDefault="002E1B67" w:rsidP="002E1B67">
      <w:pPr>
        <w:pStyle w:val="2"/>
      </w:pPr>
      <w:r>
        <w:rPr>
          <w:rFonts w:hint="eastAsia"/>
        </w:rPr>
        <w:t>使用TSAI和PSO分别求解手眼矩阵</w:t>
      </w:r>
    </w:p>
    <w:tbl>
      <w:tblPr>
        <w:tblStyle w:val="a7"/>
        <w:tblW w:w="0" w:type="auto"/>
        <w:tblLook w:val="04A0" w:firstRow="1" w:lastRow="0" w:firstColumn="1" w:lastColumn="0" w:noHBand="0" w:noVBand="1"/>
      </w:tblPr>
      <w:tblGrid>
        <w:gridCol w:w="8522"/>
      </w:tblGrid>
      <w:tr w:rsidR="002E1B67" w14:paraId="2CA52A3F" w14:textId="77777777" w:rsidTr="002E1B67">
        <w:tc>
          <w:tcPr>
            <w:tcW w:w="8522" w:type="dxa"/>
          </w:tcPr>
          <w:p w14:paraId="57528F33" w14:textId="77777777" w:rsidR="002E1B67" w:rsidRDefault="002E1B67" w:rsidP="002E1B67">
            <w:pPr>
              <w:ind w:firstLine="420"/>
            </w:pPr>
            <w:r>
              <w:rPr>
                <w:rFonts w:hint="eastAsia"/>
              </w:rPr>
              <w:t>近期工作主要是对网上找到的一些关于手眼标定的数据进行求解。使用经典的TSAI方法以及粒子群最优化算法。以下是针对用一组数据求解手眼矩阵得出的误差分析，就目前的实验来看，TSAI和PSO算法的最终误差相差不大，后续如果针对具体细节对PSO算法进行更进一步的改进，也许会较之现在有明显的提升，此外因为PSO算法是求解最优化问题的算法，对于最后的手眼标定矩阵的解并无唯一，相反，TSAI是专门求解手眼矩阵的算法，最后的求解总是相同的，后续可能需要考虑这方面的因素。</w:t>
            </w:r>
            <w:r>
              <w:softHyphen/>
            </w:r>
            <w:r>
              <w:softHyphen/>
            </w:r>
          </w:p>
          <w:p w14:paraId="154C68FA" w14:textId="77777777" w:rsidR="002E1B67" w:rsidRDefault="002E1B67" w:rsidP="002E1B67">
            <w:pPr>
              <w:ind w:firstLine="420"/>
            </w:pPr>
            <w:r>
              <w:rPr>
                <w:rFonts w:hint="eastAsia"/>
              </w:rPr>
              <w:lastRenderedPageBreak/>
              <w:t>TSAI</w:t>
            </w:r>
          </w:p>
          <w:p w14:paraId="2F64034E" w14:textId="77777777" w:rsidR="002E1B67" w:rsidRDefault="002E1B67" w:rsidP="002E1B67">
            <w:pPr>
              <w:ind w:firstLine="420"/>
            </w:pPr>
            <w:r>
              <w:rPr>
                <w:noProof/>
              </w:rPr>
              <w:drawing>
                <wp:inline distT="0" distB="0" distL="0" distR="0" wp14:anchorId="1655D4CF" wp14:editId="75D1B70D">
                  <wp:extent cx="5274310" cy="4260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26085"/>
                          </a:xfrm>
                          <a:prstGeom prst="rect">
                            <a:avLst/>
                          </a:prstGeom>
                        </pic:spPr>
                      </pic:pic>
                    </a:graphicData>
                  </a:graphic>
                </wp:inline>
              </w:drawing>
            </w:r>
          </w:p>
          <w:p w14:paraId="2ADFA1ED" w14:textId="77777777" w:rsidR="002E1B67" w:rsidRDefault="002E1B67" w:rsidP="002E1B67">
            <w:pPr>
              <w:ind w:firstLine="420"/>
            </w:pPr>
            <w:r>
              <w:rPr>
                <w:rFonts w:hint="eastAsia"/>
              </w:rPr>
              <w:t>PSO</w:t>
            </w:r>
            <w:r>
              <w:t>(</w:t>
            </w:r>
            <w:r>
              <w:rPr>
                <w:rFonts w:hint="eastAsia"/>
              </w:rPr>
              <w:t>没有做限制条件</w:t>
            </w:r>
            <w:r>
              <w:t>)</w:t>
            </w:r>
          </w:p>
          <w:p w14:paraId="6053CBB9" w14:textId="77777777" w:rsidR="002E1B67" w:rsidRDefault="002E1B67" w:rsidP="002E1B67">
            <w:pPr>
              <w:ind w:firstLine="420"/>
            </w:pPr>
            <w:r>
              <w:rPr>
                <w:noProof/>
              </w:rPr>
              <w:drawing>
                <wp:inline distT="0" distB="0" distL="0" distR="0" wp14:anchorId="09687439" wp14:editId="073F63FC">
                  <wp:extent cx="5274310" cy="4362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36245"/>
                          </a:xfrm>
                          <a:prstGeom prst="rect">
                            <a:avLst/>
                          </a:prstGeom>
                        </pic:spPr>
                      </pic:pic>
                    </a:graphicData>
                  </a:graphic>
                </wp:inline>
              </w:drawing>
            </w:r>
          </w:p>
          <w:p w14:paraId="09BB751E" w14:textId="77777777" w:rsidR="002E1B67" w:rsidRDefault="002E1B67" w:rsidP="002E1B67">
            <w:pPr>
              <w:ind w:firstLine="420"/>
            </w:pPr>
            <w:r>
              <w:rPr>
                <w:rFonts w:hint="eastAsia"/>
              </w:rPr>
              <w:t>粗限制</w:t>
            </w:r>
          </w:p>
          <w:p w14:paraId="7788AB81" w14:textId="77777777" w:rsidR="002E1B67" w:rsidRDefault="002E1B67" w:rsidP="002E1B67">
            <w:pPr>
              <w:ind w:firstLine="420"/>
            </w:pPr>
            <w:r>
              <w:rPr>
                <w:noProof/>
              </w:rPr>
              <w:drawing>
                <wp:inline distT="0" distB="0" distL="0" distR="0" wp14:anchorId="25EB73A5" wp14:editId="54C04427">
                  <wp:extent cx="5274310" cy="44894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48945"/>
                          </a:xfrm>
                          <a:prstGeom prst="rect">
                            <a:avLst/>
                          </a:prstGeom>
                        </pic:spPr>
                      </pic:pic>
                    </a:graphicData>
                  </a:graphic>
                </wp:inline>
              </w:drawing>
            </w:r>
          </w:p>
          <w:p w14:paraId="51286920" w14:textId="77777777" w:rsidR="002E1B67" w:rsidRDefault="002E1B67" w:rsidP="002E1B67">
            <w:pPr>
              <w:ind w:firstLine="420"/>
            </w:pPr>
          </w:p>
          <w:p w14:paraId="38DA6017" w14:textId="77777777" w:rsidR="002E1B67" w:rsidRDefault="002E1B67" w:rsidP="002E1B67">
            <w:pPr>
              <w:ind w:firstLineChars="0" w:firstLine="0"/>
            </w:pPr>
          </w:p>
        </w:tc>
      </w:tr>
    </w:tbl>
    <w:p w14:paraId="5D8A2B2D" w14:textId="4C7FF332" w:rsidR="002E1B67" w:rsidRDefault="00362B5E" w:rsidP="00362B5E">
      <w:pPr>
        <w:pStyle w:val="1"/>
      </w:pPr>
      <w:r>
        <w:rPr>
          <w:rFonts w:hint="eastAsia"/>
        </w:rPr>
        <w:lastRenderedPageBreak/>
        <w:t>1</w:t>
      </w:r>
      <w:r>
        <w:t>0.27</w:t>
      </w:r>
    </w:p>
    <w:p w14:paraId="63A19CE7" w14:textId="7B41CBA0" w:rsidR="00362B5E" w:rsidRDefault="00362B5E" w:rsidP="00362B5E">
      <w:pPr>
        <w:pStyle w:val="2"/>
      </w:pPr>
      <w:r>
        <w:t>W</w:t>
      </w:r>
      <w:r>
        <w:rPr>
          <w:rFonts w:hint="eastAsia"/>
        </w:rPr>
        <w:t>sl配置深度学习</w:t>
      </w:r>
    </w:p>
    <w:tbl>
      <w:tblPr>
        <w:tblStyle w:val="a7"/>
        <w:tblW w:w="0" w:type="auto"/>
        <w:tblLook w:val="04A0" w:firstRow="1" w:lastRow="0" w:firstColumn="1" w:lastColumn="0" w:noHBand="0" w:noVBand="1"/>
      </w:tblPr>
      <w:tblGrid>
        <w:gridCol w:w="8522"/>
      </w:tblGrid>
      <w:tr w:rsidR="00362B5E" w14:paraId="31DF9C22" w14:textId="77777777" w:rsidTr="00362B5E">
        <w:tc>
          <w:tcPr>
            <w:tcW w:w="8522" w:type="dxa"/>
          </w:tcPr>
          <w:p w14:paraId="4AEAEEFF" w14:textId="06768C48" w:rsidR="00362B5E" w:rsidRDefault="00362B5E" w:rsidP="00362B5E">
            <w:pPr>
              <w:ind w:firstLineChars="0" w:firstLine="0"/>
              <w:rPr>
                <w:rFonts w:hint="eastAsia"/>
              </w:rPr>
            </w:pPr>
            <w:hyperlink r:id="rId115" w:history="1">
              <w:r>
                <w:rPr>
                  <w:rStyle w:val="aa"/>
                </w:rPr>
                <w:t>2023最新WSL搭建深度学习平台教程（适用于Docker-gpu、tensorflow-gpu、pytorch-gpu) - 知乎 (zhihu.com)</w:t>
              </w:r>
            </w:hyperlink>
          </w:p>
        </w:tc>
      </w:tr>
    </w:tbl>
    <w:p w14:paraId="262DA660" w14:textId="77777777" w:rsidR="00362B5E" w:rsidRPr="00362B5E" w:rsidRDefault="00362B5E" w:rsidP="00362B5E">
      <w:pPr>
        <w:ind w:firstLine="420"/>
        <w:rPr>
          <w:rFonts w:hint="eastAsia"/>
        </w:rPr>
      </w:pPr>
    </w:p>
    <w:sectPr w:rsidR="00362B5E" w:rsidRPr="00362B5E">
      <w:headerReference w:type="even" r:id="rId116"/>
      <w:headerReference w:type="default" r:id="rId117"/>
      <w:footerReference w:type="even" r:id="rId118"/>
      <w:footerReference w:type="default" r:id="rId119"/>
      <w:headerReference w:type="first" r:id="rId120"/>
      <w:footerReference w:type="first" r:id="rId1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D32FB" w14:textId="77777777" w:rsidR="00CE54E4" w:rsidRDefault="00CE54E4">
      <w:pPr>
        <w:spacing w:line="240" w:lineRule="auto"/>
        <w:ind w:firstLine="420"/>
      </w:pPr>
      <w:r>
        <w:separator/>
      </w:r>
    </w:p>
  </w:endnote>
  <w:endnote w:type="continuationSeparator" w:id="0">
    <w:p w14:paraId="72497B5F" w14:textId="77777777" w:rsidR="00CE54E4" w:rsidRDefault="00CE54E4">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charset w:val="00"/>
    <w:family w:val="roman"/>
    <w:pitch w:val="default"/>
    <w:sig w:usb0="00000000" w:usb1="00000000" w:usb2="00000000" w:usb3="00000000" w:csb0="00000001" w:csb1="00000000"/>
  </w:font>
  <w:font w:name="华文楷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Source Code Pro">
    <w:charset w:val="00"/>
    <w:family w:val="modern"/>
    <w:pitch w:val="fixed"/>
    <w:sig w:usb0="200002F7" w:usb1="02003803" w:usb2="00000000" w:usb3="00000000" w:csb0="0000019F" w:csb1="00000000"/>
  </w:font>
  <w:font w:name="瀹嬩綋">
    <w:altName w:val="微软雅黑"/>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16B9F" w14:textId="77777777" w:rsidR="00BC682E" w:rsidRDefault="00BC682E">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C8792" w14:textId="77777777" w:rsidR="00BC682E" w:rsidRDefault="00BC682E">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D31E0" w14:textId="77777777" w:rsidR="00BC682E" w:rsidRDefault="00BC682E">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7F35C" w14:textId="77777777" w:rsidR="00CE54E4" w:rsidRDefault="00CE54E4">
      <w:pPr>
        <w:ind w:firstLine="420"/>
      </w:pPr>
      <w:r>
        <w:separator/>
      </w:r>
    </w:p>
  </w:footnote>
  <w:footnote w:type="continuationSeparator" w:id="0">
    <w:p w14:paraId="2647E956" w14:textId="77777777" w:rsidR="00CE54E4" w:rsidRDefault="00CE54E4">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39BB7" w14:textId="77777777" w:rsidR="00BC682E" w:rsidRDefault="00BC682E">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6979F" w14:textId="77777777" w:rsidR="00BC682E" w:rsidRDefault="00BC682E">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1E148" w14:textId="77777777" w:rsidR="00BC682E" w:rsidRDefault="00BC682E">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1C199A"/>
    <w:multiLevelType w:val="singleLevel"/>
    <w:tmpl w:val="B01C199A"/>
    <w:lvl w:ilvl="0">
      <w:start w:val="2"/>
      <w:numFmt w:val="decimal"/>
      <w:suff w:val="space"/>
      <w:lvlText w:val="%1."/>
      <w:lvlJc w:val="left"/>
    </w:lvl>
  </w:abstractNum>
  <w:abstractNum w:abstractNumId="1" w15:restartNumberingAfterBreak="0">
    <w:nsid w:val="ECBF6585"/>
    <w:multiLevelType w:val="singleLevel"/>
    <w:tmpl w:val="ECBF6585"/>
    <w:lvl w:ilvl="0">
      <w:start w:val="2"/>
      <w:numFmt w:val="decimal"/>
      <w:suff w:val="space"/>
      <w:lvlText w:val="%1."/>
      <w:lvlJc w:val="left"/>
    </w:lvl>
  </w:abstractNum>
  <w:abstractNum w:abstractNumId="2" w15:restartNumberingAfterBreak="0">
    <w:nsid w:val="03AE5A82"/>
    <w:multiLevelType w:val="multilevel"/>
    <w:tmpl w:val="03AE5A82"/>
    <w:lvl w:ilvl="0">
      <w:start w:val="1"/>
      <w:numFmt w:val="bullet"/>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91F14BA"/>
    <w:multiLevelType w:val="multilevel"/>
    <w:tmpl w:val="091F14BA"/>
    <w:lvl w:ilvl="0">
      <w:start w:val="1"/>
      <w:numFmt w:val="bullet"/>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136C39FB"/>
    <w:multiLevelType w:val="multilevel"/>
    <w:tmpl w:val="136C39FB"/>
    <w:lvl w:ilvl="0">
      <w:start w:val="3"/>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3F977B7"/>
    <w:multiLevelType w:val="multilevel"/>
    <w:tmpl w:val="13F977B7"/>
    <w:lvl w:ilvl="0">
      <w:start w:val="4"/>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34847634"/>
    <w:multiLevelType w:val="multilevel"/>
    <w:tmpl w:val="3484763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450515E0"/>
    <w:multiLevelType w:val="multilevel"/>
    <w:tmpl w:val="450515E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59876493"/>
    <w:multiLevelType w:val="multilevel"/>
    <w:tmpl w:val="598764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6F0A2B37"/>
    <w:multiLevelType w:val="multilevel"/>
    <w:tmpl w:val="6F0A2B3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6FA9799E"/>
    <w:multiLevelType w:val="multilevel"/>
    <w:tmpl w:val="6FA9799E"/>
    <w:lvl w:ilvl="0">
      <w:start w:val="1"/>
      <w:numFmt w:val="bullet"/>
      <w:lvlText w:val=""/>
      <w:lvlJc w:val="left"/>
      <w:pPr>
        <w:ind w:left="845" w:hanging="420"/>
      </w:pPr>
      <w:rPr>
        <w:rFonts w:ascii="Wingdings" w:hAnsi="Wingdings" w:hint="default"/>
        <w:color w:val="auto"/>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15:restartNumberingAfterBreak="0">
    <w:nsid w:val="78B21D92"/>
    <w:multiLevelType w:val="multilevel"/>
    <w:tmpl w:val="78B21D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284655251">
    <w:abstractNumId w:val="10"/>
  </w:num>
  <w:num w:numId="2" w16cid:durableId="1640839914">
    <w:abstractNumId w:val="6"/>
  </w:num>
  <w:num w:numId="3" w16cid:durableId="1509104388">
    <w:abstractNumId w:val="9"/>
  </w:num>
  <w:num w:numId="4" w16cid:durableId="1303342152">
    <w:abstractNumId w:val="2"/>
  </w:num>
  <w:num w:numId="5" w16cid:durableId="13269408">
    <w:abstractNumId w:val="3"/>
  </w:num>
  <w:num w:numId="6" w16cid:durableId="1057169510">
    <w:abstractNumId w:val="7"/>
  </w:num>
  <w:num w:numId="7" w16cid:durableId="1190947621">
    <w:abstractNumId w:val="11"/>
  </w:num>
  <w:num w:numId="8" w16cid:durableId="634726567">
    <w:abstractNumId w:val="8"/>
  </w:num>
  <w:num w:numId="9" w16cid:durableId="721028063">
    <w:abstractNumId w:val="5"/>
  </w:num>
  <w:num w:numId="10" w16cid:durableId="710616363">
    <w:abstractNumId w:val="1"/>
  </w:num>
  <w:num w:numId="11" w16cid:durableId="961688866">
    <w:abstractNumId w:val="4"/>
  </w:num>
  <w:num w:numId="12" w16cid:durableId="90009268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hang, Austin">
    <w15:presenceInfo w15:providerId="AD" w15:userId="S::Austin.Zhang@kuka.com::bcbb742a-a15e-417e-90f9-37e1609c3d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bordersDoNotSurroundHeader/>
  <w:bordersDoNotSurroundFooter/>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NmRiZmUxNmMxNzQ4ZmU4YjA2YWY2NjQwZWQyNGNlNDQifQ=="/>
  </w:docVars>
  <w:rsids>
    <w:rsidRoot w:val="00D65AD3"/>
    <w:rsid w:val="000124DD"/>
    <w:rsid w:val="000157FF"/>
    <w:rsid w:val="00016E2D"/>
    <w:rsid w:val="0001789A"/>
    <w:rsid w:val="00027C10"/>
    <w:rsid w:val="000306D3"/>
    <w:rsid w:val="00030DDF"/>
    <w:rsid w:val="00031A42"/>
    <w:rsid w:val="000373AB"/>
    <w:rsid w:val="00041CC1"/>
    <w:rsid w:val="000435EF"/>
    <w:rsid w:val="000444B2"/>
    <w:rsid w:val="000728DF"/>
    <w:rsid w:val="00072B3B"/>
    <w:rsid w:val="00073642"/>
    <w:rsid w:val="00075F2C"/>
    <w:rsid w:val="00082C32"/>
    <w:rsid w:val="00087D0A"/>
    <w:rsid w:val="000948CA"/>
    <w:rsid w:val="000957C4"/>
    <w:rsid w:val="000963EB"/>
    <w:rsid w:val="000969D5"/>
    <w:rsid w:val="000B1810"/>
    <w:rsid w:val="000B507B"/>
    <w:rsid w:val="000D13E0"/>
    <w:rsid w:val="000D3020"/>
    <w:rsid w:val="000D412B"/>
    <w:rsid w:val="000D6800"/>
    <w:rsid w:val="000D7321"/>
    <w:rsid w:val="000E2E21"/>
    <w:rsid w:val="000F3771"/>
    <w:rsid w:val="000F56AF"/>
    <w:rsid w:val="001037FB"/>
    <w:rsid w:val="00114953"/>
    <w:rsid w:val="00144396"/>
    <w:rsid w:val="00153A3F"/>
    <w:rsid w:val="0015466C"/>
    <w:rsid w:val="00156671"/>
    <w:rsid w:val="001567AA"/>
    <w:rsid w:val="001630C3"/>
    <w:rsid w:val="00175B8F"/>
    <w:rsid w:val="00177772"/>
    <w:rsid w:val="00183602"/>
    <w:rsid w:val="00184993"/>
    <w:rsid w:val="001856F9"/>
    <w:rsid w:val="00185A8F"/>
    <w:rsid w:val="00187792"/>
    <w:rsid w:val="001945A8"/>
    <w:rsid w:val="001A4283"/>
    <w:rsid w:val="001B6408"/>
    <w:rsid w:val="001C6746"/>
    <w:rsid w:val="001E6C0C"/>
    <w:rsid w:val="001F15A1"/>
    <w:rsid w:val="00201E81"/>
    <w:rsid w:val="002061D7"/>
    <w:rsid w:val="00213308"/>
    <w:rsid w:val="00213FCA"/>
    <w:rsid w:val="00217C36"/>
    <w:rsid w:val="00217FBD"/>
    <w:rsid w:val="0022440D"/>
    <w:rsid w:val="00232302"/>
    <w:rsid w:val="002431AB"/>
    <w:rsid w:val="00255205"/>
    <w:rsid w:val="00260460"/>
    <w:rsid w:val="0026245A"/>
    <w:rsid w:val="00266139"/>
    <w:rsid w:val="002670E2"/>
    <w:rsid w:val="00274F97"/>
    <w:rsid w:val="00283023"/>
    <w:rsid w:val="00297578"/>
    <w:rsid w:val="002A30B3"/>
    <w:rsid w:val="002A643A"/>
    <w:rsid w:val="002B1FE3"/>
    <w:rsid w:val="002C14A5"/>
    <w:rsid w:val="002E1B67"/>
    <w:rsid w:val="002E2067"/>
    <w:rsid w:val="002E4FC7"/>
    <w:rsid w:val="002E52E9"/>
    <w:rsid w:val="002F0BFD"/>
    <w:rsid w:val="002F613E"/>
    <w:rsid w:val="00301283"/>
    <w:rsid w:val="00302414"/>
    <w:rsid w:val="00310B4E"/>
    <w:rsid w:val="0031586F"/>
    <w:rsid w:val="00317BF2"/>
    <w:rsid w:val="00320D9E"/>
    <w:rsid w:val="00322118"/>
    <w:rsid w:val="00323063"/>
    <w:rsid w:val="00331C6C"/>
    <w:rsid w:val="003355FE"/>
    <w:rsid w:val="00356F52"/>
    <w:rsid w:val="00362B5E"/>
    <w:rsid w:val="0036374D"/>
    <w:rsid w:val="00366E00"/>
    <w:rsid w:val="00366EFD"/>
    <w:rsid w:val="003721AF"/>
    <w:rsid w:val="00372499"/>
    <w:rsid w:val="00372CFC"/>
    <w:rsid w:val="00394855"/>
    <w:rsid w:val="003B3EFF"/>
    <w:rsid w:val="003C2E5C"/>
    <w:rsid w:val="003C53E4"/>
    <w:rsid w:val="003C6845"/>
    <w:rsid w:val="003D79F3"/>
    <w:rsid w:val="003E4178"/>
    <w:rsid w:val="003F041F"/>
    <w:rsid w:val="00406910"/>
    <w:rsid w:val="0041220C"/>
    <w:rsid w:val="0041439C"/>
    <w:rsid w:val="00420E1C"/>
    <w:rsid w:val="004263DC"/>
    <w:rsid w:val="004267C4"/>
    <w:rsid w:val="004320AF"/>
    <w:rsid w:val="004361B8"/>
    <w:rsid w:val="004444CE"/>
    <w:rsid w:val="004468B7"/>
    <w:rsid w:val="004650B6"/>
    <w:rsid w:val="00477967"/>
    <w:rsid w:val="004A47AC"/>
    <w:rsid w:val="004C68EB"/>
    <w:rsid w:val="004E2B93"/>
    <w:rsid w:val="00510E91"/>
    <w:rsid w:val="00513E62"/>
    <w:rsid w:val="00522C0D"/>
    <w:rsid w:val="00525833"/>
    <w:rsid w:val="00533D92"/>
    <w:rsid w:val="0053590F"/>
    <w:rsid w:val="00536D01"/>
    <w:rsid w:val="005603D8"/>
    <w:rsid w:val="00572FE1"/>
    <w:rsid w:val="0059378B"/>
    <w:rsid w:val="005B211A"/>
    <w:rsid w:val="005C00B9"/>
    <w:rsid w:val="005F0A54"/>
    <w:rsid w:val="00603AC9"/>
    <w:rsid w:val="006102FB"/>
    <w:rsid w:val="0061076E"/>
    <w:rsid w:val="00611D2A"/>
    <w:rsid w:val="00627740"/>
    <w:rsid w:val="00630D0B"/>
    <w:rsid w:val="00632936"/>
    <w:rsid w:val="00633A21"/>
    <w:rsid w:val="00634187"/>
    <w:rsid w:val="00634272"/>
    <w:rsid w:val="00634F82"/>
    <w:rsid w:val="00635699"/>
    <w:rsid w:val="00635CD0"/>
    <w:rsid w:val="00641912"/>
    <w:rsid w:val="006476CA"/>
    <w:rsid w:val="00663DFD"/>
    <w:rsid w:val="0067305E"/>
    <w:rsid w:val="00677B00"/>
    <w:rsid w:val="0068226E"/>
    <w:rsid w:val="00691140"/>
    <w:rsid w:val="006A145C"/>
    <w:rsid w:val="006A40DB"/>
    <w:rsid w:val="006A668D"/>
    <w:rsid w:val="006A67ED"/>
    <w:rsid w:val="006B1C5C"/>
    <w:rsid w:val="006B49B1"/>
    <w:rsid w:val="006C2FB0"/>
    <w:rsid w:val="006D1CED"/>
    <w:rsid w:val="006D4F82"/>
    <w:rsid w:val="006D5C78"/>
    <w:rsid w:val="006D66BD"/>
    <w:rsid w:val="006D7D12"/>
    <w:rsid w:val="006E66CA"/>
    <w:rsid w:val="006F209C"/>
    <w:rsid w:val="00705846"/>
    <w:rsid w:val="00705C3D"/>
    <w:rsid w:val="00720B10"/>
    <w:rsid w:val="00722BD3"/>
    <w:rsid w:val="00727115"/>
    <w:rsid w:val="00731FCA"/>
    <w:rsid w:val="00742639"/>
    <w:rsid w:val="00743557"/>
    <w:rsid w:val="0074701D"/>
    <w:rsid w:val="00753CB5"/>
    <w:rsid w:val="0076138C"/>
    <w:rsid w:val="00764902"/>
    <w:rsid w:val="00776739"/>
    <w:rsid w:val="007821CB"/>
    <w:rsid w:val="00786006"/>
    <w:rsid w:val="0079101F"/>
    <w:rsid w:val="00793F3D"/>
    <w:rsid w:val="007A4C00"/>
    <w:rsid w:val="007B2468"/>
    <w:rsid w:val="007B38DD"/>
    <w:rsid w:val="007C15B4"/>
    <w:rsid w:val="007C30E7"/>
    <w:rsid w:val="007E2DA8"/>
    <w:rsid w:val="007E5E9C"/>
    <w:rsid w:val="007E7C70"/>
    <w:rsid w:val="007F372D"/>
    <w:rsid w:val="008059D7"/>
    <w:rsid w:val="008063CE"/>
    <w:rsid w:val="00813E2E"/>
    <w:rsid w:val="008140D5"/>
    <w:rsid w:val="00825D33"/>
    <w:rsid w:val="00825D65"/>
    <w:rsid w:val="008267D3"/>
    <w:rsid w:val="0083102E"/>
    <w:rsid w:val="0083591F"/>
    <w:rsid w:val="00846A7D"/>
    <w:rsid w:val="00860C7F"/>
    <w:rsid w:val="00872FFE"/>
    <w:rsid w:val="00873F0B"/>
    <w:rsid w:val="00890692"/>
    <w:rsid w:val="008930EB"/>
    <w:rsid w:val="008969F9"/>
    <w:rsid w:val="008A2A73"/>
    <w:rsid w:val="008C529F"/>
    <w:rsid w:val="008C7B0E"/>
    <w:rsid w:val="008E0C69"/>
    <w:rsid w:val="008E403C"/>
    <w:rsid w:val="00901566"/>
    <w:rsid w:val="009225D4"/>
    <w:rsid w:val="00925BDA"/>
    <w:rsid w:val="0093012F"/>
    <w:rsid w:val="009310F2"/>
    <w:rsid w:val="00932ECD"/>
    <w:rsid w:val="0094599F"/>
    <w:rsid w:val="009460F9"/>
    <w:rsid w:val="00963458"/>
    <w:rsid w:val="00970541"/>
    <w:rsid w:val="00973A57"/>
    <w:rsid w:val="00982C25"/>
    <w:rsid w:val="009928DA"/>
    <w:rsid w:val="00997416"/>
    <w:rsid w:val="009A1ADC"/>
    <w:rsid w:val="009A2E9E"/>
    <w:rsid w:val="009A3F48"/>
    <w:rsid w:val="009A4A68"/>
    <w:rsid w:val="009C2670"/>
    <w:rsid w:val="009C5BFA"/>
    <w:rsid w:val="009E2668"/>
    <w:rsid w:val="009E3292"/>
    <w:rsid w:val="009E6A7E"/>
    <w:rsid w:val="009E7768"/>
    <w:rsid w:val="009F593C"/>
    <w:rsid w:val="00A03B49"/>
    <w:rsid w:val="00A065FF"/>
    <w:rsid w:val="00A12EDB"/>
    <w:rsid w:val="00A146E9"/>
    <w:rsid w:val="00A42885"/>
    <w:rsid w:val="00A44805"/>
    <w:rsid w:val="00A51F13"/>
    <w:rsid w:val="00A52883"/>
    <w:rsid w:val="00A71557"/>
    <w:rsid w:val="00A73DD8"/>
    <w:rsid w:val="00A75BF2"/>
    <w:rsid w:val="00A80710"/>
    <w:rsid w:val="00A8508E"/>
    <w:rsid w:val="00A85215"/>
    <w:rsid w:val="00A90E59"/>
    <w:rsid w:val="00AA12D7"/>
    <w:rsid w:val="00AA2492"/>
    <w:rsid w:val="00AB5BF8"/>
    <w:rsid w:val="00AC0C22"/>
    <w:rsid w:val="00AC6501"/>
    <w:rsid w:val="00AE00B7"/>
    <w:rsid w:val="00AE4812"/>
    <w:rsid w:val="00AF403E"/>
    <w:rsid w:val="00B04AC5"/>
    <w:rsid w:val="00B050EB"/>
    <w:rsid w:val="00B13B14"/>
    <w:rsid w:val="00B235CA"/>
    <w:rsid w:val="00B244EF"/>
    <w:rsid w:val="00B24AC6"/>
    <w:rsid w:val="00B422E5"/>
    <w:rsid w:val="00B52F1B"/>
    <w:rsid w:val="00B5339C"/>
    <w:rsid w:val="00B537E8"/>
    <w:rsid w:val="00B55ED9"/>
    <w:rsid w:val="00B577C9"/>
    <w:rsid w:val="00B7643B"/>
    <w:rsid w:val="00B76CB2"/>
    <w:rsid w:val="00B82B5A"/>
    <w:rsid w:val="00B840DE"/>
    <w:rsid w:val="00B93193"/>
    <w:rsid w:val="00B945DD"/>
    <w:rsid w:val="00B946DF"/>
    <w:rsid w:val="00B94976"/>
    <w:rsid w:val="00BA0424"/>
    <w:rsid w:val="00BA27BF"/>
    <w:rsid w:val="00BB209D"/>
    <w:rsid w:val="00BB617B"/>
    <w:rsid w:val="00BC4AAA"/>
    <w:rsid w:val="00BC5836"/>
    <w:rsid w:val="00BC682E"/>
    <w:rsid w:val="00BE3564"/>
    <w:rsid w:val="00BE4D1E"/>
    <w:rsid w:val="00C128A4"/>
    <w:rsid w:val="00C256CD"/>
    <w:rsid w:val="00C32EC3"/>
    <w:rsid w:val="00C4251E"/>
    <w:rsid w:val="00C451B8"/>
    <w:rsid w:val="00C551A4"/>
    <w:rsid w:val="00C63BC1"/>
    <w:rsid w:val="00C64C78"/>
    <w:rsid w:val="00C714AA"/>
    <w:rsid w:val="00C71BFD"/>
    <w:rsid w:val="00C72C06"/>
    <w:rsid w:val="00C819A0"/>
    <w:rsid w:val="00C92F80"/>
    <w:rsid w:val="00CA2039"/>
    <w:rsid w:val="00CB24D3"/>
    <w:rsid w:val="00CB48A5"/>
    <w:rsid w:val="00CC742C"/>
    <w:rsid w:val="00CC77FD"/>
    <w:rsid w:val="00CD28F6"/>
    <w:rsid w:val="00CE06C6"/>
    <w:rsid w:val="00CE1AC8"/>
    <w:rsid w:val="00CE54E4"/>
    <w:rsid w:val="00D00DFE"/>
    <w:rsid w:val="00D029E8"/>
    <w:rsid w:val="00D122DF"/>
    <w:rsid w:val="00D1231B"/>
    <w:rsid w:val="00D24F5B"/>
    <w:rsid w:val="00D42663"/>
    <w:rsid w:val="00D50A99"/>
    <w:rsid w:val="00D56014"/>
    <w:rsid w:val="00D60ACD"/>
    <w:rsid w:val="00D625F3"/>
    <w:rsid w:val="00D6364C"/>
    <w:rsid w:val="00D65AD3"/>
    <w:rsid w:val="00D66773"/>
    <w:rsid w:val="00D700E8"/>
    <w:rsid w:val="00D83EC7"/>
    <w:rsid w:val="00D84996"/>
    <w:rsid w:val="00D95074"/>
    <w:rsid w:val="00DA4F75"/>
    <w:rsid w:val="00DB4DB7"/>
    <w:rsid w:val="00DC009A"/>
    <w:rsid w:val="00DD5228"/>
    <w:rsid w:val="00DE691F"/>
    <w:rsid w:val="00E040AC"/>
    <w:rsid w:val="00E05CA1"/>
    <w:rsid w:val="00E11D8A"/>
    <w:rsid w:val="00E20B18"/>
    <w:rsid w:val="00E217AC"/>
    <w:rsid w:val="00E23CC2"/>
    <w:rsid w:val="00E32CA3"/>
    <w:rsid w:val="00E36D5B"/>
    <w:rsid w:val="00E42A87"/>
    <w:rsid w:val="00E70692"/>
    <w:rsid w:val="00E7167A"/>
    <w:rsid w:val="00E8202E"/>
    <w:rsid w:val="00E876CC"/>
    <w:rsid w:val="00E96EA5"/>
    <w:rsid w:val="00EA58D7"/>
    <w:rsid w:val="00EC0FA1"/>
    <w:rsid w:val="00EC19AC"/>
    <w:rsid w:val="00EC751E"/>
    <w:rsid w:val="00ED4D78"/>
    <w:rsid w:val="00EE0670"/>
    <w:rsid w:val="00EF08CF"/>
    <w:rsid w:val="00EF2382"/>
    <w:rsid w:val="00F02843"/>
    <w:rsid w:val="00F10F96"/>
    <w:rsid w:val="00F21713"/>
    <w:rsid w:val="00F368FD"/>
    <w:rsid w:val="00F5759A"/>
    <w:rsid w:val="00F8299F"/>
    <w:rsid w:val="00F85BEB"/>
    <w:rsid w:val="00F957AB"/>
    <w:rsid w:val="00FA15AE"/>
    <w:rsid w:val="00FA2A49"/>
    <w:rsid w:val="00FA3CF7"/>
    <w:rsid w:val="00FA4316"/>
    <w:rsid w:val="00FB174F"/>
    <w:rsid w:val="00FB5EAB"/>
    <w:rsid w:val="00FB6623"/>
    <w:rsid w:val="00FC16E6"/>
    <w:rsid w:val="01D94424"/>
    <w:rsid w:val="050E015C"/>
    <w:rsid w:val="0A8B76DE"/>
    <w:rsid w:val="0BFC4D67"/>
    <w:rsid w:val="0C6023AF"/>
    <w:rsid w:val="0F873CFF"/>
    <w:rsid w:val="115455AE"/>
    <w:rsid w:val="12C7754E"/>
    <w:rsid w:val="13FA68E0"/>
    <w:rsid w:val="16034ADC"/>
    <w:rsid w:val="1C1E0C92"/>
    <w:rsid w:val="1D972D03"/>
    <w:rsid w:val="1DDE692B"/>
    <w:rsid w:val="24ED0FDA"/>
    <w:rsid w:val="2EF02962"/>
    <w:rsid w:val="3BE92447"/>
    <w:rsid w:val="3EF434F9"/>
    <w:rsid w:val="40681530"/>
    <w:rsid w:val="40E3039F"/>
    <w:rsid w:val="45504500"/>
    <w:rsid w:val="4AF56EDE"/>
    <w:rsid w:val="4DDC332E"/>
    <w:rsid w:val="503C353F"/>
    <w:rsid w:val="5A3D43FE"/>
    <w:rsid w:val="5B927CEC"/>
    <w:rsid w:val="5D315E02"/>
    <w:rsid w:val="66F20023"/>
    <w:rsid w:val="6DCD0AF3"/>
    <w:rsid w:val="6FB62804"/>
    <w:rsid w:val="713D787E"/>
    <w:rsid w:val="76A84E99"/>
    <w:rsid w:val="7B2A3397"/>
    <w:rsid w:val="7D3445AB"/>
    <w:rsid w:val="7E9D68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DFAE02"/>
  <w15:docId w15:val="{67E1349F-669B-4402-983F-4F1447FD6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Chars="200" w:firstLine="200"/>
      <w:jc w:val="both"/>
    </w:pPr>
    <w:rPr>
      <w:rFonts w:asciiTheme="minorHAnsi" w:eastAsiaTheme="minorEastAsia" w:hAnsiTheme="minorHAnsi" w:cstheme="minorBidi"/>
      <w:kern w:val="2"/>
      <w:sz w:val="21"/>
      <w:szCs w:val="22"/>
    </w:rPr>
  </w:style>
  <w:style w:type="paragraph" w:styleId="1">
    <w:name w:val="heading 1"/>
    <w:next w:val="a"/>
    <w:link w:val="10"/>
    <w:uiPriority w:val="9"/>
    <w:qFormat/>
    <w:pPr>
      <w:keepNext/>
      <w:keepLines/>
      <w:spacing w:line="360" w:lineRule="auto"/>
      <w:outlineLvl w:val="0"/>
    </w:pPr>
    <w:rPr>
      <w:rFonts w:asciiTheme="minorHAnsi" w:eastAsiaTheme="minorEastAsia" w:hAnsiTheme="minorHAnsi" w:cstheme="minorBidi"/>
      <w:b/>
      <w:bCs/>
      <w:kern w:val="44"/>
      <w:sz w:val="44"/>
      <w:szCs w:val="44"/>
    </w:rPr>
  </w:style>
  <w:style w:type="paragraph" w:styleId="2">
    <w:name w:val="heading 2"/>
    <w:basedOn w:val="1"/>
    <w:next w:val="a"/>
    <w:link w:val="20"/>
    <w:uiPriority w:val="9"/>
    <w:unhideWhenUsed/>
    <w:qFormat/>
    <w:pPr>
      <w:outlineLvl w:val="1"/>
    </w:pPr>
    <w:rPr>
      <w:rFonts w:asciiTheme="majorHAnsi" w:eastAsiaTheme="majorEastAsia" w:hAnsiTheme="majorHAnsi" w:cstheme="majorBidi"/>
      <w:bCs w:val="0"/>
      <w:kern w:val="2"/>
      <w:sz w:val="32"/>
      <w:szCs w:val="32"/>
    </w:rPr>
  </w:style>
  <w:style w:type="paragraph" w:styleId="3">
    <w:name w:val="heading 3"/>
    <w:basedOn w:val="1"/>
    <w:next w:val="a"/>
    <w:link w:val="30"/>
    <w:uiPriority w:val="9"/>
    <w:unhideWhenUsed/>
    <w:qFormat/>
    <w:pPr>
      <w:outlineLvl w:val="2"/>
    </w:pPr>
    <w:rPr>
      <w:b w:val="0"/>
      <w:bCs w:val="0"/>
      <w:sz w:val="28"/>
      <w:szCs w:val="32"/>
    </w:rPr>
  </w:style>
  <w:style w:type="paragraph" w:styleId="4">
    <w:name w:val="heading 4"/>
    <w:basedOn w:val="3"/>
    <w:next w:val="a"/>
    <w:link w:val="40"/>
    <w:uiPriority w:val="9"/>
    <w:unhideWhenUsed/>
    <w:qFormat/>
    <w:pPr>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uiPriority w:val="22"/>
    <w:qFormat/>
    <w:rPr>
      <w:b/>
      <w:bCs/>
    </w:rPr>
  </w:style>
  <w:style w:type="character" w:styleId="a9">
    <w:name w:val="FollowedHyperlink"/>
    <w:basedOn w:val="a0"/>
    <w:uiPriority w:val="99"/>
    <w:semiHidden/>
    <w:unhideWhenUsed/>
    <w:qFormat/>
    <w:rPr>
      <w:color w:val="954F72" w:themeColor="followedHyperlink"/>
      <w:u w:val="single"/>
    </w:rPr>
  </w:style>
  <w:style w:type="character" w:styleId="aa">
    <w:name w:val="Hyperlink"/>
    <w:basedOn w:val="a0"/>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paragraph" w:styleId="ab">
    <w:name w:val="List Paragraph"/>
    <w:basedOn w:val="a"/>
    <w:uiPriority w:val="34"/>
    <w:qFormat/>
    <w:pPr>
      <w:ind w:firstLine="420"/>
    </w:pPr>
  </w:style>
  <w:style w:type="character" w:customStyle="1" w:styleId="10">
    <w:name w:val="标题 1 字符"/>
    <w:basedOn w:val="a0"/>
    <w:link w:val="1"/>
    <w:uiPriority w:val="9"/>
    <w:qFormat/>
    <w:rPr>
      <w:rFonts w:asciiTheme="minorHAnsi" w:eastAsiaTheme="minorEastAsia" w:hAnsiTheme="minorHAnsi" w:cstheme="minorBidi"/>
      <w:b/>
      <w:bCs/>
      <w:kern w:val="44"/>
      <w:sz w:val="44"/>
      <w:szCs w:val="44"/>
    </w:rPr>
  </w:style>
  <w:style w:type="paragraph" w:customStyle="1" w:styleId="TOC10">
    <w:name w:val="TOC 标题1"/>
    <w:basedOn w:val="1"/>
    <w:next w:val="a"/>
    <w:uiPriority w:val="39"/>
    <w:unhideWhenUsed/>
    <w:qFormat/>
    <w:p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 w:type="paragraph" w:customStyle="1" w:styleId="11">
    <w:name w:val="修订1"/>
    <w:hidden/>
    <w:uiPriority w:val="99"/>
    <w:semiHidden/>
    <w:rPr>
      <w:rFonts w:asciiTheme="minorHAnsi" w:eastAsiaTheme="minorEastAsia" w:hAnsiTheme="minorHAnsi" w:cstheme="minorBidi"/>
      <w:kern w:val="2"/>
      <w:sz w:val="21"/>
      <w:szCs w:val="22"/>
    </w:rPr>
  </w:style>
  <w:style w:type="character" w:customStyle="1" w:styleId="20">
    <w:name w:val="标题 2 字符"/>
    <w:basedOn w:val="a0"/>
    <w:link w:val="2"/>
    <w:uiPriority w:val="9"/>
    <w:rPr>
      <w:rFonts w:asciiTheme="majorHAnsi" w:eastAsiaTheme="majorEastAsia" w:hAnsiTheme="majorHAnsi" w:cstheme="majorBidi"/>
      <w:b/>
      <w:kern w:val="2"/>
      <w:sz w:val="32"/>
      <w:szCs w:val="32"/>
    </w:rPr>
  </w:style>
  <w:style w:type="character" w:customStyle="1" w:styleId="HTML0">
    <w:name w:val="HTML 预设格式 字符"/>
    <w:basedOn w:val="a0"/>
    <w:link w:val="HTML"/>
    <w:uiPriority w:val="99"/>
    <w:semiHidden/>
    <w:qFormat/>
    <w:rPr>
      <w:rFonts w:ascii="宋体" w:eastAsia="宋体" w:hAnsi="宋体" w:cs="宋体"/>
      <w:kern w:val="0"/>
      <w:sz w:val="24"/>
      <w:szCs w:val="24"/>
    </w:rPr>
  </w:style>
  <w:style w:type="character" w:customStyle="1" w:styleId="c1">
    <w:name w:val="c1"/>
    <w:basedOn w:val="a0"/>
    <w:qFormat/>
  </w:style>
  <w:style w:type="character" w:customStyle="1" w:styleId="30">
    <w:name w:val="标题 3 字符"/>
    <w:basedOn w:val="a0"/>
    <w:link w:val="3"/>
    <w:uiPriority w:val="9"/>
    <w:qFormat/>
    <w:rPr>
      <w:rFonts w:asciiTheme="minorHAnsi" w:eastAsiaTheme="minorEastAsia" w:hAnsiTheme="minorHAnsi" w:cstheme="minorBidi"/>
      <w:kern w:val="44"/>
      <w:sz w:val="28"/>
      <w:szCs w:val="32"/>
    </w:rPr>
  </w:style>
  <w:style w:type="paragraph" w:customStyle="1" w:styleId="TOC20">
    <w:name w:val="TOC 标题2"/>
    <w:basedOn w:val="1"/>
    <w:next w:val="a"/>
    <w:uiPriority w:val="39"/>
    <w:unhideWhenUsed/>
    <w:qFormat/>
    <w:p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fontstyle01">
    <w:name w:val="fontstyle01"/>
    <w:basedOn w:val="a0"/>
    <w:qFormat/>
    <w:rPr>
      <w:rFonts w:ascii="宋体" w:eastAsia="宋体" w:hAnsi="宋体" w:hint="eastAsia"/>
      <w:color w:val="000000"/>
      <w:sz w:val="24"/>
      <w:szCs w:val="24"/>
    </w:rPr>
  </w:style>
  <w:style w:type="character" w:customStyle="1" w:styleId="fontstyle21">
    <w:name w:val="fontstyle21"/>
    <w:basedOn w:val="a0"/>
    <w:rPr>
      <w:rFonts w:ascii="TimesNewRomanPSMT" w:hAnsi="TimesNewRomanPSMT" w:hint="default"/>
      <w:color w:val="000000"/>
      <w:sz w:val="24"/>
      <w:szCs w:val="24"/>
    </w:rPr>
  </w:style>
  <w:style w:type="character" w:customStyle="1" w:styleId="fontstyle31">
    <w:name w:val="fontstyle31"/>
    <w:basedOn w:val="a0"/>
    <w:rPr>
      <w:rFonts w:ascii="华文楷体" w:eastAsia="华文楷体" w:hAnsi="华文楷体" w:hint="eastAsia"/>
      <w:color w:val="FF0000"/>
      <w:sz w:val="34"/>
      <w:szCs w:val="34"/>
    </w:rPr>
  </w:style>
  <w:style w:type="character" w:customStyle="1" w:styleId="40">
    <w:name w:val="标题 4 字符"/>
    <w:basedOn w:val="a0"/>
    <w:link w:val="4"/>
    <w:uiPriority w:val="9"/>
    <w:qFormat/>
    <w:rPr>
      <w:rFonts w:asciiTheme="majorHAnsi" w:eastAsiaTheme="majorEastAsia" w:hAnsiTheme="majorHAnsi" w:cstheme="majorBidi"/>
      <w:b/>
      <w:bCs/>
      <w:kern w:val="44"/>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2.xml"/><Relationship Id="rId21" Type="http://schemas.openxmlformats.org/officeDocument/2006/relationships/image" Target="media/image13.png"/><Relationship Id="rId42" Type="http://schemas.openxmlformats.org/officeDocument/2006/relationships/hyperlink" Target="https://blog.csdn.net/uranus1992/article/details/83344952" TargetMode="External"/><Relationship Id="rId47" Type="http://schemas.openxmlformats.org/officeDocument/2006/relationships/image" Target="media/image27.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blog.csdn.net/tangcv/article/details/112238084" TargetMode="External"/><Relationship Id="rId89" Type="http://schemas.openxmlformats.org/officeDocument/2006/relationships/hyperlink" Target="https://blog.csdn.net/qq_45445740/article/details/123573552?ydreferer=aHR0cHM6Ly9jbi5iaW5nLmNvbS8%3D?ydreferer=aHR0cHM6Ly9jbi5iaW5nLmNvbS8%3D?ydreferer=aHR0cHM6Ly9jbi5iaW5nLmNvbS8%3D" TargetMode="External"/><Relationship Id="rId112" Type="http://schemas.openxmlformats.org/officeDocument/2006/relationships/image" Target="media/image59.png"/><Relationship Id="rId16" Type="http://schemas.openxmlformats.org/officeDocument/2006/relationships/image" Target="media/image8.png"/><Relationship Id="rId107" Type="http://schemas.openxmlformats.org/officeDocument/2006/relationships/hyperlink" Target="https://www.lanmicloud.com/doc/480.html" TargetMode="External"/><Relationship Id="rId11" Type="http://schemas.openxmlformats.org/officeDocument/2006/relationships/image" Target="media/image3.png"/><Relationship Id="rId32" Type="http://schemas.openxmlformats.org/officeDocument/2006/relationships/hyperlink" Target="https://blog.csdn.net/zls365365/article/details/121918147" TargetMode="External"/><Relationship Id="rId37" Type="http://schemas.openxmlformats.org/officeDocument/2006/relationships/image" Target="media/image22.png"/><Relationship Id="rId53" Type="http://schemas.openxmlformats.org/officeDocument/2006/relationships/image" Target="media/image31.png"/><Relationship Id="rId58" Type="http://schemas.openxmlformats.org/officeDocument/2006/relationships/hyperlink" Target="https://so.csdn.net/so/search?q=pcl&amp;t=blog&amp;u=qq_43232556" TargetMode="External"/><Relationship Id="rId74" Type="http://schemas.openxmlformats.org/officeDocument/2006/relationships/hyperlink" Target="https://mp.weixin.qq.com/mp/appmsgalbum?__biz=MzkzMzI2MTU2Nw==&amp;action=getalbum&amp;album_id=1938760984928550918&amp;scene=173&amp;from_msgid=2247483901&amp;from_itemidx=1&amp;count=3&amp;nolastread=1" TargetMode="External"/><Relationship Id="rId79" Type="http://schemas.openxmlformats.org/officeDocument/2006/relationships/hyperlink" Target="https://zhuanlan.zhihu.com/p/346355572" TargetMode="External"/><Relationship Id="rId102" Type="http://schemas.openxmlformats.org/officeDocument/2006/relationships/image" Target="media/image53.png"/><Relationship Id="rId123"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48.png"/><Relationship Id="rId90" Type="http://schemas.openxmlformats.org/officeDocument/2006/relationships/hyperlink" Target="https://zhuanlan.zhihu.com/p/45404840" TargetMode="External"/><Relationship Id="rId95" Type="http://schemas.openxmlformats.org/officeDocument/2006/relationships/hyperlink" Target="https://blog.csdn.net/hellohake/article/details/104808149"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hyperlink" Target="https://blog.csdn.net/qq_41246375/article/details/119546955" TargetMode="External"/><Relationship Id="rId43" Type="http://schemas.openxmlformats.org/officeDocument/2006/relationships/image" Target="media/image23.png"/><Relationship Id="rId48" Type="http://schemas.openxmlformats.org/officeDocument/2006/relationships/hyperlink" Target="https://zhuanlan.zhihu.com/p/114522377" TargetMode="External"/><Relationship Id="rId56" Type="http://schemas.openxmlformats.org/officeDocument/2006/relationships/hyperlink" Target="https://zhuanlan.zhihu.com/p/268524083" TargetMode="Externa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5.png"/><Relationship Id="rId100" Type="http://schemas.openxmlformats.org/officeDocument/2006/relationships/image" Target="media/image51.png"/><Relationship Id="rId105" Type="http://schemas.openxmlformats.org/officeDocument/2006/relationships/image" Target="media/image56.png"/><Relationship Id="rId113" Type="http://schemas.openxmlformats.org/officeDocument/2006/relationships/image" Target="media/image60.png"/><Relationship Id="rId118" Type="http://schemas.openxmlformats.org/officeDocument/2006/relationships/footer" Target="footer1.xml"/><Relationship Id="rId8" Type="http://schemas.openxmlformats.org/officeDocument/2006/relationships/hyperlink" Target="https://so.csdn.net/so/search?q=visionmaster&amp;t=blog&amp;u=liyuanbhu" TargetMode="External"/><Relationship Id="rId51" Type="http://schemas.openxmlformats.org/officeDocument/2006/relationships/image" Target="media/image29.png"/><Relationship Id="rId72" Type="http://schemas.openxmlformats.org/officeDocument/2006/relationships/hyperlink" Target="https://blog.csdn.net/liukunrs/article/details/80482788" TargetMode="External"/><Relationship Id="rId80" Type="http://schemas.openxmlformats.org/officeDocument/2006/relationships/image" Target="media/image47.png"/><Relationship Id="rId85" Type="http://schemas.openxmlformats.org/officeDocument/2006/relationships/hyperlink" Target="https://zhuanlan.zhihu.com/p/38128785" TargetMode="External"/><Relationship Id="rId93" Type="http://schemas.openxmlformats.org/officeDocument/2006/relationships/hyperlink" Target="https://blog.csdn.net/qq_45445740/article/details/123567627" TargetMode="External"/><Relationship Id="rId98" Type="http://schemas.openxmlformats.org/officeDocument/2006/relationships/image" Target="media/image49.png"/><Relationship Id="rId12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zhuanlan.zhihu.com/p/519732843" TargetMode="External"/><Relationship Id="rId38" Type="http://schemas.openxmlformats.org/officeDocument/2006/relationships/hyperlink" Target="https://blog.csdn.net/qq_41658212/article/details/105686309" TargetMode="External"/><Relationship Id="rId46" Type="http://schemas.openxmlformats.org/officeDocument/2006/relationships/image" Target="media/image26.jpeg"/><Relationship Id="rId59" Type="http://schemas.openxmlformats.org/officeDocument/2006/relationships/image" Target="media/image33.png"/><Relationship Id="rId67" Type="http://schemas.openxmlformats.org/officeDocument/2006/relationships/image" Target="media/image40.png"/><Relationship Id="rId103" Type="http://schemas.openxmlformats.org/officeDocument/2006/relationships/image" Target="media/image54.png"/><Relationship Id="rId108" Type="http://schemas.openxmlformats.org/officeDocument/2006/relationships/image" Target="media/image57.png"/><Relationship Id="rId116" Type="http://schemas.openxmlformats.org/officeDocument/2006/relationships/header" Target="header1.xml"/><Relationship Id="rId12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blog.csdn.net/liukunrs/article/details/80482788" TargetMode="External"/><Relationship Id="rId54" Type="http://schemas.openxmlformats.org/officeDocument/2006/relationships/image" Target="media/image32.png"/><Relationship Id="rId62" Type="http://schemas.openxmlformats.org/officeDocument/2006/relationships/hyperlink" Target="https://blog.csdn.net/luolaihua2018/article/details/120184539" TargetMode="External"/><Relationship Id="rId70" Type="http://schemas.openxmlformats.org/officeDocument/2006/relationships/hyperlink" Target="https://zhuanlan.zhihu.com/p/368330656" TargetMode="External"/><Relationship Id="rId75" Type="http://schemas.openxmlformats.org/officeDocument/2006/relationships/hyperlink" Target="https://zhuanlan.zhihu.com/p/397705593" TargetMode="External"/><Relationship Id="rId83" Type="http://schemas.openxmlformats.org/officeDocument/2006/relationships/hyperlink" Target="https://www.jianshu.com/p/4a1748a0112f" TargetMode="External"/><Relationship Id="rId88" Type="http://schemas.openxmlformats.org/officeDocument/2006/relationships/hyperlink" Target="https://www.zhihu.com/question/432356705/answer/3162669329" TargetMode="External"/><Relationship Id="rId91" Type="http://schemas.openxmlformats.org/officeDocument/2006/relationships/hyperlink" Target="https://blog.csdn.net/qq_45445740/article/details/122170029" TargetMode="External"/><Relationship Id="rId96" Type="http://schemas.openxmlformats.org/officeDocument/2006/relationships/hyperlink" Target="https://blog.csdn.net/qq_45006390/article/details/119645441" TargetMode="External"/><Relationship Id="rId111" Type="http://schemas.openxmlformats.org/officeDocument/2006/relationships/hyperlink" Target="https://blog.csdn.net/weixin_43487532/article/details/12426607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blog.csdn.net/weixin_53660567/article/details/119871890" TargetMode="External"/><Relationship Id="rId36" Type="http://schemas.openxmlformats.org/officeDocument/2006/relationships/hyperlink" Target="https://blog.csdn.net/m0_50910915/article/details/128651063" TargetMode="External"/><Relationship Id="rId49" Type="http://schemas.openxmlformats.org/officeDocument/2006/relationships/image" Target="media/image28.png"/><Relationship Id="rId57" Type="http://schemas.openxmlformats.org/officeDocument/2006/relationships/hyperlink" Target="https://robot.czxy.com/docs/pcl/chapter01/intro/" TargetMode="External"/><Relationship Id="rId106" Type="http://schemas.openxmlformats.org/officeDocument/2006/relationships/hyperlink" Target="https://blog.csdn.net/weixin_42156097/article/details/109506616" TargetMode="External"/><Relationship Id="rId114" Type="http://schemas.openxmlformats.org/officeDocument/2006/relationships/image" Target="media/image61.png"/><Relationship Id="rId119"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image" Target="media/image46.png"/><Relationship Id="rId81" Type="http://schemas.openxmlformats.org/officeDocument/2006/relationships/hyperlink" Target="https://zhuanlan.zhihu.com/p/27471300" TargetMode="External"/><Relationship Id="rId86" Type="http://schemas.openxmlformats.org/officeDocument/2006/relationships/hyperlink" Target="https://zhuanlan.zhihu.com/p/144032401" TargetMode="External"/><Relationship Id="rId94" Type="http://schemas.openxmlformats.org/officeDocument/2006/relationships/hyperlink" Target="https://zhuanlan.zhihu.com/p/382606368"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blog.csdn.net/yaked/article/details/77161160" TargetMode="External"/><Relationship Id="rId109" Type="http://schemas.openxmlformats.org/officeDocument/2006/relationships/image" Target="media/image58.png"/><Relationship Id="rId34" Type="http://schemas.openxmlformats.org/officeDocument/2006/relationships/hyperlink" Target="https://blog.csdn.net/yuanzhoulvpi/article/details/122938078?ydreferer=aHR0cHM6Ly9jbi5iaW5nLmNvbS8%3D" TargetMode="External"/><Relationship Id="rId50" Type="http://schemas.openxmlformats.org/officeDocument/2006/relationships/hyperlink" Target="https://blog.csdn.net/Zhang_Chen_/article/details/101228569" TargetMode="External"/><Relationship Id="rId55" Type="http://schemas.openxmlformats.org/officeDocument/2006/relationships/hyperlink" Target="https://blog.csdn.net/jifanyyds/article/details/130964282" TargetMode="External"/><Relationship Id="rId76" Type="http://schemas.openxmlformats.org/officeDocument/2006/relationships/image" Target="media/image44.png"/><Relationship Id="rId97" Type="http://schemas.openxmlformats.org/officeDocument/2006/relationships/hyperlink" Target="https://blog.csdn.net/kxh123456/article/details/121105666" TargetMode="External"/><Relationship Id="rId104" Type="http://schemas.openxmlformats.org/officeDocument/2006/relationships/image" Target="media/image55.png"/><Relationship Id="rId120"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https://blog.csdn.net/weixin_53660567/article/details/120674502" TargetMode="External"/><Relationship Id="rId92" Type="http://schemas.openxmlformats.org/officeDocument/2006/relationships/hyperlink" Target="https://blog.csdn.net/qq_45445740/article/details/123947559?ops_request_misc=%257B%2522request%255Fid%2522%253A%2522169319042116800192270979%2522%252C%2522scm%2522%253A%252220140713.130102334.pc%255Fblog.%2522%257D&amp;request_id=169319042116800192270979&amp;biz_id=0&amp;utm_medium=distribute.pc_search_result.none-task-blog-2~blog~first_rank_ecpm_v1~rank_v31_ecpm-2-123947559-null-null.268%5ev1%5ekoosearch&amp;utm_term=%EF%BC%88%E4%BA%8C%EF%BC%89&amp;spm=1018.2226.3001.4450" TargetMode="External"/><Relationship Id="rId2" Type="http://schemas.openxmlformats.org/officeDocument/2006/relationships/numbering" Target="numbering.xml"/><Relationship Id="rId29" Type="http://schemas.openxmlformats.org/officeDocument/2006/relationships/hyperlink" Target="https://blog.csdn.net/wu_weijie/article/details/116158271" TargetMode="External"/><Relationship Id="rId24" Type="http://schemas.openxmlformats.org/officeDocument/2006/relationships/image" Target="media/image16.png"/><Relationship Id="rId40" Type="http://schemas.openxmlformats.org/officeDocument/2006/relationships/hyperlink" Target="https://blog.csdn.net/qq_27865227/article/details/114011388" TargetMode="External"/><Relationship Id="rId45" Type="http://schemas.openxmlformats.org/officeDocument/2006/relationships/image" Target="media/image25.jpeg"/><Relationship Id="rId66" Type="http://schemas.openxmlformats.org/officeDocument/2006/relationships/image" Target="media/image39.png"/><Relationship Id="rId87" Type="http://schemas.openxmlformats.org/officeDocument/2006/relationships/hyperlink" Target="https://zhuanlan.zhihu.com/p/433389563" TargetMode="External"/><Relationship Id="rId110" Type="http://schemas.openxmlformats.org/officeDocument/2006/relationships/hyperlink" Target="https://zhuanlan.zhihu.com/p/410987144" TargetMode="External"/><Relationship Id="rId115" Type="http://schemas.openxmlformats.org/officeDocument/2006/relationships/hyperlink" Target="https://zhuanlan.zhihu.com/p/62114245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80145-3BFA-448B-B285-32D0F5A0F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41</Pages>
  <Words>3603</Words>
  <Characters>20538</Characters>
  <Application>Microsoft Office Word</Application>
  <DocSecurity>0</DocSecurity>
  <Lines>171</Lines>
  <Paragraphs>48</Paragraphs>
  <ScaleCrop>false</ScaleCrop>
  <Company/>
  <LinksUpToDate>false</LinksUpToDate>
  <CharactersWithSpaces>24093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Austin</dc:creator>
  <cp:lastModifiedBy>Zhang, Austin</cp:lastModifiedBy>
  <cp:revision>251</cp:revision>
  <dcterms:created xsi:type="dcterms:W3CDTF">2023-06-29T01:59:00Z</dcterms:created>
  <dcterms:modified xsi:type="dcterms:W3CDTF">2023-10-27T06:25:00Z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17b8430-11b4-47ed-b1b2-7ef5cdca0b43_Enabled">
    <vt:lpwstr>true</vt:lpwstr>
  </property>
  <property fmtid="{D5CDD505-2E9C-101B-9397-08002B2CF9AE}" pid="3" name="MSIP_Label_717b8430-11b4-47ed-b1b2-7ef5cdca0b43_SetDate">
    <vt:lpwstr>2023-06-29T02:01:18Z</vt:lpwstr>
  </property>
  <property fmtid="{D5CDD505-2E9C-101B-9397-08002B2CF9AE}" pid="4" name="MSIP_Label_717b8430-11b4-47ed-b1b2-7ef5cdca0b43_Method">
    <vt:lpwstr>Privileged</vt:lpwstr>
  </property>
  <property fmtid="{D5CDD505-2E9C-101B-9397-08002B2CF9AE}" pid="5" name="MSIP_Label_717b8430-11b4-47ed-b1b2-7ef5cdca0b43_Name">
    <vt:lpwstr>Public_</vt:lpwstr>
  </property>
  <property fmtid="{D5CDD505-2E9C-101B-9397-08002B2CF9AE}" pid="6" name="MSIP_Label_717b8430-11b4-47ed-b1b2-7ef5cdca0b43_SiteId">
    <vt:lpwstr>5a5c4bcf-d285-44af-8f19-ca72d454f6f7</vt:lpwstr>
  </property>
  <property fmtid="{D5CDD505-2E9C-101B-9397-08002B2CF9AE}" pid="7" name="MSIP_Label_717b8430-11b4-47ed-b1b2-7ef5cdca0b43_ActionId">
    <vt:lpwstr>d92bb85f-fea2-4180-aa75-380702ddd81e</vt:lpwstr>
  </property>
  <property fmtid="{D5CDD505-2E9C-101B-9397-08002B2CF9AE}" pid="8" name="MSIP_Label_717b8430-11b4-47ed-b1b2-7ef5cdca0b43_ContentBits">
    <vt:lpwstr>0</vt:lpwstr>
  </property>
  <property fmtid="{D5CDD505-2E9C-101B-9397-08002B2CF9AE}" pid="9" name="_DocHome">
    <vt:i4>39443080</vt:i4>
  </property>
  <property fmtid="{D5CDD505-2E9C-101B-9397-08002B2CF9AE}" pid="10" name="KSOProductBuildVer">
    <vt:lpwstr>2052-12.1.0.15374</vt:lpwstr>
  </property>
  <property fmtid="{D5CDD505-2E9C-101B-9397-08002B2CF9AE}" pid="11" name="ICV">
    <vt:lpwstr>58871EB0EB4B47EA92A6A239FFF5446A_12</vt:lpwstr>
  </property>
</Properties>
</file>